
<file path=[Content_Types].xml><?xml version="1.0" encoding="utf-8"?>
<Types xmlns="http://schemas.openxmlformats.org/package/2006/content-types">
  <Default Extension="bin" ContentType="application/vnd.ms-office.activeX"/>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2F72C4" w14:textId="77777777" w:rsidR="0027547A" w:rsidRPr="005F71E6" w:rsidRDefault="00DF5490" w:rsidP="000D0A70">
      <w:pPr>
        <w:pStyle w:val="DocDate"/>
        <w:rPr>
          <w:rFonts w:asciiTheme="minorHAnsi" w:hAnsiTheme="minorHAnsi"/>
          <w:lang w:val="en-CA"/>
        </w:rPr>
      </w:pPr>
      <w:bookmarkStart w:id="0" w:name="_Toc286394473"/>
      <w:bookmarkStart w:id="1" w:name="_Toc286586464"/>
      <w:bookmarkStart w:id="2" w:name="_Toc286758279"/>
      <w:bookmarkStart w:id="3" w:name="_Toc286758451"/>
      <w:bookmarkStart w:id="4" w:name="_Toc287014981"/>
      <w:bookmarkStart w:id="5" w:name="_Toc287019566"/>
      <w:bookmarkStart w:id="6" w:name="_Toc287020384"/>
      <w:bookmarkStart w:id="7" w:name="_Toc287021570"/>
      <w:bookmarkStart w:id="8" w:name="_Toc287021772"/>
      <w:r w:rsidRPr="005F71E6">
        <w:rPr>
          <w:rFonts w:asciiTheme="minorHAnsi" w:hAnsiTheme="minorHAnsi"/>
          <w:lang w:val="en-CA" w:eastAsia="en-CA"/>
        </w:rPr>
        <w:drawing>
          <wp:inline distT="0" distB="0" distL="0" distR="0" wp14:anchorId="23CF57F8" wp14:editId="646E9737">
            <wp:extent cx="1943100" cy="61912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943100" cy="619125"/>
                    </a:xfrm>
                    <a:prstGeom prst="rect">
                      <a:avLst/>
                    </a:prstGeom>
                    <a:noFill/>
                    <a:ln w="9525">
                      <a:noFill/>
                      <a:miter lim="800000"/>
                      <a:headEnd/>
                      <a:tailEnd/>
                    </a:ln>
                  </pic:spPr>
                </pic:pic>
              </a:graphicData>
            </a:graphic>
          </wp:inline>
        </w:drawing>
      </w:r>
    </w:p>
    <w:p w14:paraId="3752751D" w14:textId="77777777" w:rsidR="0027547A" w:rsidRPr="005F71E6" w:rsidRDefault="0027547A" w:rsidP="00EC313A">
      <w:pPr>
        <w:tabs>
          <w:tab w:val="left" w:pos="990"/>
          <w:tab w:val="center" w:pos="4680"/>
        </w:tabs>
        <w:suppressAutoHyphens/>
        <w:ind w:left="1530" w:hanging="720"/>
        <w:rPr>
          <w:rFonts w:asciiTheme="minorHAnsi" w:hAnsiTheme="minorHAnsi"/>
          <w:lang w:val="en-CA"/>
        </w:rPr>
      </w:pPr>
    </w:p>
    <w:p w14:paraId="71639DF2" w14:textId="77777777" w:rsidR="0027547A" w:rsidRPr="005F71E6" w:rsidRDefault="0027547A" w:rsidP="00EC313A">
      <w:pPr>
        <w:rPr>
          <w:rFonts w:asciiTheme="minorHAnsi" w:hAnsiTheme="minorHAnsi"/>
          <w:sz w:val="40"/>
        </w:rPr>
      </w:pPr>
      <w:r w:rsidRPr="005F71E6">
        <w:rPr>
          <w:rFonts w:asciiTheme="minorHAnsi" w:hAnsiTheme="minorHAnsi"/>
          <w:sz w:val="40"/>
        </w:rPr>
        <w:t xml:space="preserve">Engineering </w:t>
      </w:r>
      <w:r w:rsidR="00992ED6" w:rsidRPr="005F71E6">
        <w:rPr>
          <w:rFonts w:asciiTheme="minorHAnsi" w:hAnsiTheme="minorHAnsi"/>
          <w:sz w:val="40"/>
        </w:rPr>
        <w:t>Design</w:t>
      </w:r>
      <w:r w:rsidRPr="005F71E6">
        <w:rPr>
          <w:rFonts w:asciiTheme="minorHAnsi" w:hAnsiTheme="minorHAnsi"/>
          <w:sz w:val="40"/>
        </w:rPr>
        <w:t xml:space="preserve"> Specification: </w:t>
      </w:r>
    </w:p>
    <w:p w14:paraId="15AF2EEC" w14:textId="0502B864" w:rsidR="0027547A" w:rsidRPr="005F71E6" w:rsidRDefault="00A03A27" w:rsidP="000E2538">
      <w:pPr>
        <w:rPr>
          <w:rFonts w:asciiTheme="minorHAnsi" w:hAnsiTheme="minorHAnsi"/>
        </w:rPr>
      </w:pPr>
      <w:r>
        <w:rPr>
          <w:rFonts w:asciiTheme="minorHAnsi" w:hAnsiTheme="minorHAnsi"/>
          <w:sz w:val="40"/>
          <w:highlight w:val="yellow"/>
        </w:rPr>
        <w:t/>
      </w:r>
      <w:r w:rsidR="00F87F87" w:rsidRPr="00AF0D01">
        <w:rPr>
          <w:rFonts w:asciiTheme="minorHAnsi" w:hAnsiTheme="minorHAnsi"/>
          <w:sz w:val="40"/>
        </w:rPr>
        <w:t xml:space="preserve"> </w:t>
      </w:r>
      <w:r>
        <w:rPr>
          <w:rFonts w:asciiTheme="minorHAnsi" w:hAnsiTheme="minorHAnsi"/>
          <w:sz w:val="40"/>
        </w:rPr>
        <w:t xml:space="preserve">- </w:t>
      </w:r>
      <w:r>
        <w:rPr>
          <w:rFonts w:asciiTheme="minorHAnsi" w:hAnsiTheme="minorHAnsi"/>
          <w:sz w:val="40"/>
        </w:rPr>
        <w:t/>
      </w:r>
    </w:p>
    <w:p w14:paraId="7CA7DDAF" w14:textId="77777777" w:rsidR="0027547A" w:rsidRPr="005F71E6" w:rsidRDefault="0027547A" w:rsidP="00EC313A">
      <w:pPr>
        <w:rPr>
          <w:rFonts w:asciiTheme="minorHAnsi" w:hAnsiTheme="minorHAnsi"/>
        </w:rPr>
      </w:pPr>
    </w:p>
    <w:p w14:paraId="4EF08D7E" w14:textId="77777777" w:rsidR="0027547A" w:rsidRPr="005F71E6" w:rsidRDefault="0027547A" w:rsidP="00EC313A">
      <w:pPr>
        <w:rPr>
          <w:rFonts w:asciiTheme="minorHAnsi" w:hAnsiTheme="minorHAnsi"/>
        </w:rPr>
      </w:pPr>
    </w:p>
    <w:tbl>
      <w:tblPr>
        <w:tblpPr w:leftFromText="180" w:rightFromText="180" w:vertAnchor="text" w:horzAnchor="page" w:tblpXSpec="center" w:tblpY="3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48"/>
        <w:gridCol w:w="4994"/>
      </w:tblGrid>
      <w:tr w:rsidR="006609A2" w:rsidRPr="005F71E6" w14:paraId="193DE26B" w14:textId="77777777" w:rsidTr="008543AE">
        <w:tc>
          <w:tcPr>
            <w:tcW w:w="3648" w:type="dxa"/>
          </w:tcPr>
          <w:p w14:paraId="7D70EB9E" w14:textId="77777777" w:rsidR="006609A2" w:rsidRPr="008543AE" w:rsidRDefault="006609A2" w:rsidP="00675EC0">
            <w:pPr>
              <w:jc w:val="right"/>
              <w:rPr>
                <w:rFonts w:asciiTheme="minorHAnsi" w:hAnsiTheme="minorHAnsi"/>
                <w:b/>
              </w:rPr>
            </w:pPr>
            <w:r w:rsidRPr="008543AE">
              <w:rPr>
                <w:rFonts w:asciiTheme="minorHAnsi" w:hAnsiTheme="minorHAnsi"/>
                <w:b/>
              </w:rPr>
              <w:t>Project Number:</w:t>
            </w:r>
          </w:p>
        </w:tc>
        <w:tc>
          <w:tcPr>
            <w:tcW w:w="4994" w:type="dxa"/>
          </w:tcPr>
          <w:p w14:paraId="700C0C39" w14:textId="6DD1E9CF" w:rsidR="006609A2" w:rsidRPr="008543AE" w:rsidRDefault="00A42CFF" w:rsidP="00675EC0">
            <w:pPr>
              <w:jc w:val="right"/>
              <w:rPr>
                <w:rFonts w:asciiTheme="minorHAnsi" w:hAnsiTheme="minorHAnsi"/>
              </w:rPr>
            </w:pPr>
            <w:r>
              <w:rPr>
                <w:rFonts w:asciiTheme="minorHAnsi" w:hAnsiTheme="minorHAnsi"/>
              </w:rPr>
              <w:t xml:space="preserve"> </w:t>
            </w:r>
            <w:r>
              <w:rPr>
                <w:rFonts w:asciiTheme="minorHAnsi" w:hAnsiTheme="minorHAnsi"/>
                <w:highlight w:val="yellow"/>
              </w:rPr>
              <w:t/>
            </w:r>
          </w:p>
        </w:tc>
      </w:tr>
      <w:tr w:rsidR="006609A2" w:rsidRPr="005F71E6" w14:paraId="17376407" w14:textId="77777777" w:rsidTr="008543AE">
        <w:tc>
          <w:tcPr>
            <w:tcW w:w="3648" w:type="dxa"/>
          </w:tcPr>
          <w:p w14:paraId="7623D226" w14:textId="77777777" w:rsidR="006609A2" w:rsidRPr="008543AE" w:rsidRDefault="006609A2" w:rsidP="00675EC0">
            <w:pPr>
              <w:jc w:val="right"/>
              <w:rPr>
                <w:rFonts w:asciiTheme="minorHAnsi" w:hAnsiTheme="minorHAnsi"/>
                <w:b/>
              </w:rPr>
            </w:pPr>
            <w:r w:rsidRPr="008543AE">
              <w:rPr>
                <w:rFonts w:asciiTheme="minorHAnsi" w:hAnsiTheme="minorHAnsi"/>
                <w:b/>
              </w:rPr>
              <w:t>Project Name:</w:t>
            </w:r>
          </w:p>
        </w:tc>
        <w:tc>
          <w:tcPr>
            <w:tcW w:w="4994" w:type="dxa"/>
          </w:tcPr>
          <w:p w14:paraId="5741ED3F" w14:textId="2040B0F4" w:rsidR="006609A2" w:rsidRPr="008543AE" w:rsidRDefault="00A03A27" w:rsidP="00823EC0">
            <w:pPr>
              <w:jc w:val="right"/>
              <w:rPr>
                <w:rFonts w:asciiTheme="minorHAnsi" w:hAnsiTheme="minorHAnsi"/>
              </w:rPr>
            </w:pPr>
            <w:r>
              <w:rPr>
                <w:rFonts w:asciiTheme="minorHAnsi" w:hAnsiTheme="minorHAnsi"/>
                <w:highlight w:val="yellow"/>
              </w:rPr>
              <w:t/>
            </w:r>
            <w:r w:rsidR="00F87F87" w:rsidRPr="00AF0D01">
              <w:rPr>
                <w:rFonts w:asciiTheme="minorHAnsi" w:hAnsiTheme="minorHAnsi"/>
              </w:rPr>
              <w:t xml:space="preserve"> </w:t>
            </w:r>
            <w:r>
              <w:rPr>
                <w:rFonts w:asciiTheme="minorHAnsi" w:hAnsiTheme="minorHAnsi"/>
              </w:rPr>
              <w:t xml:space="preserve">- </w:t>
            </w:r>
            <w:r>
              <w:rPr>
                <w:rFonts w:asciiTheme="minorHAnsi" w:hAnsiTheme="minorHAnsi"/>
                <w:highlight w:val="yellow"/>
              </w:rPr>
              <w:t/>
            </w:r>
          </w:p>
        </w:tc>
      </w:tr>
      <w:tr w:rsidR="006609A2" w:rsidRPr="005F71E6" w14:paraId="07AABF0C" w14:textId="77777777" w:rsidTr="008543AE">
        <w:tc>
          <w:tcPr>
            <w:tcW w:w="3648" w:type="dxa"/>
          </w:tcPr>
          <w:p w14:paraId="430527BA" w14:textId="77777777" w:rsidR="006609A2" w:rsidRPr="008543AE" w:rsidRDefault="006609A2" w:rsidP="00675EC0">
            <w:pPr>
              <w:jc w:val="right"/>
              <w:rPr>
                <w:rFonts w:asciiTheme="minorHAnsi" w:hAnsiTheme="minorHAnsi"/>
                <w:b/>
              </w:rPr>
            </w:pPr>
            <w:r w:rsidRPr="008543AE">
              <w:rPr>
                <w:rFonts w:asciiTheme="minorHAnsi" w:hAnsiTheme="minorHAnsi"/>
                <w:b/>
              </w:rPr>
              <w:t>Project Type:</w:t>
            </w:r>
          </w:p>
        </w:tc>
        <w:tc>
          <w:tcPr>
            <w:tcW w:w="4994" w:type="dxa"/>
          </w:tcPr>
          <w:p w14:paraId="37D1D37A" w14:textId="77777777" w:rsidR="006609A2" w:rsidRPr="008543AE" w:rsidRDefault="006E06C1" w:rsidP="00675EC0">
            <w:pPr>
              <w:jc w:val="right"/>
              <w:rPr>
                <w:rFonts w:asciiTheme="minorHAnsi" w:hAnsiTheme="minorHAnsi"/>
              </w:rPr>
            </w:pPr>
            <w:r w:rsidRPr="008543AE">
              <w:rPr>
                <w:rFonts w:asciiTheme="minorHAnsi" w:hAnsiTheme="minorHAnsi"/>
              </w:rPr>
              <w:t>RBS</w:t>
            </w:r>
          </w:p>
        </w:tc>
      </w:tr>
      <w:tr w:rsidR="006609A2" w:rsidRPr="005F71E6" w14:paraId="6537E607" w14:textId="77777777" w:rsidTr="008543AE">
        <w:tc>
          <w:tcPr>
            <w:tcW w:w="3648" w:type="dxa"/>
          </w:tcPr>
          <w:p w14:paraId="3C6FED07" w14:textId="77777777" w:rsidR="006609A2" w:rsidRPr="008543AE" w:rsidRDefault="006609A2" w:rsidP="00675EC0">
            <w:pPr>
              <w:jc w:val="right"/>
              <w:rPr>
                <w:rFonts w:asciiTheme="minorHAnsi" w:hAnsiTheme="minorHAnsi"/>
                <w:b/>
              </w:rPr>
            </w:pPr>
            <w:r w:rsidRPr="008543AE">
              <w:rPr>
                <w:rFonts w:asciiTheme="minorHAnsi" w:hAnsiTheme="minorHAnsi"/>
                <w:b/>
              </w:rPr>
              <w:t>Status:</w:t>
            </w:r>
          </w:p>
        </w:tc>
        <w:tc>
          <w:tcPr>
            <w:tcW w:w="4994" w:type="dxa"/>
          </w:tcPr>
          <w:p w14:paraId="2CE4EBD4" w14:textId="2A23D5ED" w:rsidR="006609A2" w:rsidRPr="00543D88" w:rsidRDefault="00A03A27" w:rsidP="00675EC0">
            <w:pPr>
              <w:jc w:val="right"/>
              <w:rPr>
                <w:rFonts w:asciiTheme="minorHAnsi" w:hAnsiTheme="minorHAnsi"/>
                <w:highlight w:val="yellow"/>
              </w:rPr>
            </w:pPr>
            <w:r>
              <w:rPr>
                <w:rFonts w:asciiTheme="minorHAnsi" w:hAnsiTheme="minorHAnsi"/>
                <w:highlight w:val="yellow"/>
              </w:rPr>
              <w:t/>
            </w:r>
          </w:p>
        </w:tc>
      </w:tr>
      <w:tr w:rsidR="006609A2" w:rsidRPr="005F71E6" w14:paraId="754DA865" w14:textId="77777777" w:rsidTr="008543AE">
        <w:tc>
          <w:tcPr>
            <w:tcW w:w="3648" w:type="dxa"/>
          </w:tcPr>
          <w:p w14:paraId="2C80755C" w14:textId="77777777" w:rsidR="006609A2" w:rsidRPr="008543AE" w:rsidRDefault="006609A2" w:rsidP="00675EC0">
            <w:pPr>
              <w:jc w:val="right"/>
              <w:rPr>
                <w:rFonts w:asciiTheme="minorHAnsi" w:hAnsiTheme="minorHAnsi"/>
                <w:b/>
              </w:rPr>
            </w:pPr>
            <w:r w:rsidRPr="008543AE">
              <w:rPr>
                <w:rFonts w:asciiTheme="minorHAnsi" w:hAnsiTheme="minorHAnsi"/>
                <w:b/>
              </w:rPr>
              <w:t>Priority:</w:t>
            </w:r>
          </w:p>
        </w:tc>
        <w:tc>
          <w:tcPr>
            <w:tcW w:w="4994" w:type="dxa"/>
          </w:tcPr>
          <w:p w14:paraId="57230397" w14:textId="220B4FBF" w:rsidR="006609A2" w:rsidRPr="00543D88" w:rsidRDefault="00A03A27" w:rsidP="006E06C1">
            <w:pPr>
              <w:jc w:val="right"/>
              <w:rPr>
                <w:rFonts w:asciiTheme="minorHAnsi" w:hAnsiTheme="minorHAnsi"/>
                <w:highlight w:val="yellow"/>
              </w:rPr>
            </w:pPr>
            <w:r>
              <w:rPr>
                <w:rFonts w:asciiTheme="minorHAnsi" w:hAnsiTheme="minorHAnsi"/>
                <w:highlight w:val="yellow"/>
              </w:rPr>
              <w:t/>
            </w:r>
          </w:p>
        </w:tc>
      </w:tr>
      <w:tr w:rsidR="006609A2" w:rsidRPr="005F71E6" w14:paraId="0F8FF164" w14:textId="77777777" w:rsidTr="008543AE">
        <w:tc>
          <w:tcPr>
            <w:tcW w:w="3648" w:type="dxa"/>
          </w:tcPr>
          <w:p w14:paraId="3F422427" w14:textId="77777777" w:rsidR="006609A2" w:rsidRPr="008543AE" w:rsidRDefault="006609A2" w:rsidP="00675EC0">
            <w:pPr>
              <w:jc w:val="right"/>
              <w:rPr>
                <w:rFonts w:asciiTheme="minorHAnsi" w:hAnsiTheme="minorHAnsi"/>
                <w:b/>
              </w:rPr>
            </w:pPr>
            <w:r w:rsidRPr="008543AE">
              <w:rPr>
                <w:rFonts w:asciiTheme="minorHAnsi" w:hAnsiTheme="minorHAnsi"/>
                <w:b/>
              </w:rPr>
              <w:t>CA Number:</w:t>
            </w:r>
          </w:p>
        </w:tc>
        <w:tc>
          <w:tcPr>
            <w:tcW w:w="4994" w:type="dxa"/>
          </w:tcPr>
          <w:p w14:paraId="6771B093" w14:textId="77777777" w:rsidR="006609A2" w:rsidRPr="00543D88" w:rsidRDefault="006609A2" w:rsidP="00675EC0">
            <w:pPr>
              <w:jc w:val="right"/>
              <w:rPr>
                <w:rFonts w:asciiTheme="minorHAnsi" w:hAnsiTheme="minorHAnsi"/>
                <w:highlight w:val="yellow"/>
              </w:rPr>
            </w:pPr>
          </w:p>
        </w:tc>
      </w:tr>
      <w:tr w:rsidR="006609A2" w:rsidRPr="005F71E6" w14:paraId="647128CC" w14:textId="77777777" w:rsidTr="008543AE">
        <w:tc>
          <w:tcPr>
            <w:tcW w:w="3648" w:type="dxa"/>
          </w:tcPr>
          <w:p w14:paraId="202C31B7" w14:textId="77777777" w:rsidR="006609A2" w:rsidRPr="008543AE" w:rsidRDefault="006609A2" w:rsidP="00675EC0">
            <w:pPr>
              <w:jc w:val="right"/>
              <w:rPr>
                <w:rFonts w:asciiTheme="minorHAnsi" w:hAnsiTheme="minorHAnsi"/>
                <w:b/>
              </w:rPr>
            </w:pPr>
            <w:r w:rsidRPr="008543AE">
              <w:rPr>
                <w:rFonts w:asciiTheme="minorHAnsi" w:hAnsiTheme="minorHAnsi"/>
                <w:b/>
              </w:rPr>
              <w:t>CA Approval Date:</w:t>
            </w:r>
          </w:p>
        </w:tc>
        <w:tc>
          <w:tcPr>
            <w:tcW w:w="4994" w:type="dxa"/>
          </w:tcPr>
          <w:p w14:paraId="5A7C0FA6" w14:textId="77777777" w:rsidR="006609A2" w:rsidRPr="00543D88" w:rsidRDefault="006609A2" w:rsidP="00675EC0">
            <w:pPr>
              <w:jc w:val="right"/>
              <w:rPr>
                <w:rFonts w:asciiTheme="minorHAnsi" w:hAnsiTheme="minorHAnsi"/>
                <w:highlight w:val="yellow"/>
              </w:rPr>
            </w:pPr>
          </w:p>
        </w:tc>
      </w:tr>
      <w:tr w:rsidR="006609A2" w:rsidRPr="005F71E6" w14:paraId="69DCD98F" w14:textId="77777777" w:rsidTr="008543AE">
        <w:tc>
          <w:tcPr>
            <w:tcW w:w="3648" w:type="dxa"/>
          </w:tcPr>
          <w:p w14:paraId="6436FD9D" w14:textId="77777777" w:rsidR="006609A2" w:rsidRPr="008543AE" w:rsidRDefault="00C34FE6" w:rsidP="00675EC0">
            <w:pPr>
              <w:jc w:val="right"/>
              <w:rPr>
                <w:rFonts w:asciiTheme="minorHAnsi" w:hAnsiTheme="minorHAnsi"/>
                <w:b/>
              </w:rPr>
            </w:pPr>
            <w:r w:rsidRPr="008543AE">
              <w:rPr>
                <w:rFonts w:asciiTheme="minorHAnsi" w:hAnsiTheme="minorHAnsi"/>
                <w:b/>
              </w:rPr>
              <w:t>Related Document Number:</w:t>
            </w:r>
          </w:p>
        </w:tc>
        <w:tc>
          <w:tcPr>
            <w:tcW w:w="4994" w:type="dxa"/>
          </w:tcPr>
          <w:p w14:paraId="2CAC5245" w14:textId="77777777" w:rsidR="006609A2" w:rsidRPr="00543D88" w:rsidRDefault="006609A2" w:rsidP="00675EC0">
            <w:pPr>
              <w:jc w:val="right"/>
              <w:rPr>
                <w:rFonts w:asciiTheme="minorHAnsi" w:hAnsiTheme="minorHAnsi"/>
                <w:highlight w:val="yellow"/>
              </w:rPr>
            </w:pPr>
          </w:p>
        </w:tc>
      </w:tr>
      <w:tr w:rsidR="00C34FE6" w:rsidRPr="005F71E6" w14:paraId="7D13F7E6" w14:textId="77777777" w:rsidTr="008543AE">
        <w:tc>
          <w:tcPr>
            <w:tcW w:w="3648" w:type="dxa"/>
          </w:tcPr>
          <w:p w14:paraId="58934180" w14:textId="77777777" w:rsidR="00C34FE6" w:rsidRPr="008543AE" w:rsidRDefault="00C34FE6" w:rsidP="00675EC0">
            <w:pPr>
              <w:jc w:val="right"/>
              <w:rPr>
                <w:rFonts w:asciiTheme="minorHAnsi" w:hAnsiTheme="minorHAnsi"/>
                <w:b/>
              </w:rPr>
            </w:pPr>
          </w:p>
        </w:tc>
        <w:tc>
          <w:tcPr>
            <w:tcW w:w="4994" w:type="dxa"/>
          </w:tcPr>
          <w:p w14:paraId="2444C3B0" w14:textId="77777777" w:rsidR="00C34FE6" w:rsidRPr="00543D88" w:rsidRDefault="00C34FE6" w:rsidP="00675EC0">
            <w:pPr>
              <w:jc w:val="right"/>
              <w:rPr>
                <w:rFonts w:asciiTheme="minorHAnsi" w:hAnsiTheme="minorHAnsi"/>
                <w:highlight w:val="yellow"/>
              </w:rPr>
            </w:pPr>
          </w:p>
        </w:tc>
      </w:tr>
      <w:tr w:rsidR="006609A2" w:rsidRPr="005F71E6" w14:paraId="55BFC3E9" w14:textId="77777777" w:rsidTr="008543AE">
        <w:tc>
          <w:tcPr>
            <w:tcW w:w="3648" w:type="dxa"/>
          </w:tcPr>
          <w:p w14:paraId="021A1EE8" w14:textId="77777777" w:rsidR="006609A2" w:rsidRPr="008543AE" w:rsidRDefault="006609A2" w:rsidP="00675EC0">
            <w:pPr>
              <w:jc w:val="right"/>
              <w:rPr>
                <w:rFonts w:asciiTheme="minorHAnsi" w:hAnsiTheme="minorHAnsi"/>
                <w:b/>
              </w:rPr>
            </w:pPr>
            <w:r w:rsidRPr="008543AE">
              <w:rPr>
                <w:rFonts w:asciiTheme="minorHAnsi" w:hAnsiTheme="minorHAnsi"/>
                <w:b/>
              </w:rPr>
              <w:t xml:space="preserve">Target </w:t>
            </w:r>
            <w:proofErr w:type="gramStart"/>
            <w:r w:rsidRPr="008543AE">
              <w:rPr>
                <w:rFonts w:asciiTheme="minorHAnsi" w:hAnsiTheme="minorHAnsi"/>
                <w:b/>
              </w:rPr>
              <w:t>In</w:t>
            </w:r>
            <w:proofErr w:type="gramEnd"/>
            <w:r w:rsidRPr="008543AE">
              <w:rPr>
                <w:rFonts w:asciiTheme="minorHAnsi" w:hAnsiTheme="minorHAnsi"/>
                <w:b/>
              </w:rPr>
              <w:t xml:space="preserve"> Service Date:</w:t>
            </w:r>
          </w:p>
        </w:tc>
        <w:tc>
          <w:tcPr>
            <w:tcW w:w="4994" w:type="dxa"/>
          </w:tcPr>
          <w:p w14:paraId="3F205092" w14:textId="78006BAA" w:rsidR="006609A2" w:rsidRPr="00543D88" w:rsidRDefault="00A03A27" w:rsidP="0053436A">
            <w:pPr>
              <w:jc w:val="right"/>
              <w:rPr>
                <w:rFonts w:asciiTheme="minorHAnsi" w:hAnsiTheme="minorHAnsi"/>
                <w:highlight w:val="yellow"/>
              </w:rPr>
            </w:pPr>
            <w:r>
              <w:rPr>
                <w:rFonts w:asciiTheme="minorHAnsi" w:hAnsiTheme="minorHAnsi"/>
                <w:highlight w:val="yellow"/>
              </w:rPr>
              <w:t/>
            </w:r>
          </w:p>
        </w:tc>
      </w:tr>
      <w:tr w:rsidR="006609A2" w:rsidRPr="005F71E6" w14:paraId="2896D393" w14:textId="77777777" w:rsidTr="008543AE">
        <w:tc>
          <w:tcPr>
            <w:tcW w:w="3648" w:type="dxa"/>
          </w:tcPr>
          <w:p w14:paraId="38CBAE71" w14:textId="77777777" w:rsidR="006609A2" w:rsidRPr="008543AE" w:rsidRDefault="006609A2" w:rsidP="00675EC0">
            <w:pPr>
              <w:jc w:val="right"/>
              <w:rPr>
                <w:rFonts w:asciiTheme="minorHAnsi" w:hAnsiTheme="minorHAnsi"/>
                <w:b/>
              </w:rPr>
            </w:pPr>
            <w:r w:rsidRPr="008543AE">
              <w:rPr>
                <w:rFonts w:asciiTheme="minorHAnsi" w:hAnsiTheme="minorHAnsi"/>
                <w:b/>
              </w:rPr>
              <w:t>Regions Involved:</w:t>
            </w:r>
          </w:p>
        </w:tc>
        <w:tc>
          <w:tcPr>
            <w:tcW w:w="4994" w:type="dxa"/>
          </w:tcPr>
          <w:p w14:paraId="78EFF4FF" w14:textId="20E10D5A" w:rsidR="006609A2" w:rsidRPr="00543D88" w:rsidRDefault="00A03A27" w:rsidP="006E06C1">
            <w:pPr>
              <w:jc w:val="right"/>
              <w:rPr>
                <w:rFonts w:asciiTheme="minorHAnsi" w:hAnsiTheme="minorHAnsi"/>
                <w:highlight w:val="yellow"/>
              </w:rPr>
            </w:pPr>
            <w:r>
              <w:rPr>
                <w:rFonts w:asciiTheme="minorHAnsi" w:hAnsiTheme="minorHAnsi"/>
                <w:highlight w:val="yellow"/>
              </w:rPr>
              <w:t/>
            </w:r>
          </w:p>
        </w:tc>
      </w:tr>
      <w:tr w:rsidR="006609A2" w:rsidRPr="005F71E6" w14:paraId="0BEEE9EA" w14:textId="77777777" w:rsidTr="008543AE">
        <w:tc>
          <w:tcPr>
            <w:tcW w:w="3648" w:type="dxa"/>
          </w:tcPr>
          <w:p w14:paraId="3D3F6879" w14:textId="77777777" w:rsidR="006609A2" w:rsidRPr="008543AE" w:rsidRDefault="006609A2" w:rsidP="00675EC0">
            <w:pPr>
              <w:jc w:val="right"/>
              <w:rPr>
                <w:rFonts w:asciiTheme="minorHAnsi" w:hAnsiTheme="minorHAnsi"/>
                <w:b/>
              </w:rPr>
            </w:pPr>
          </w:p>
        </w:tc>
        <w:tc>
          <w:tcPr>
            <w:tcW w:w="4994" w:type="dxa"/>
          </w:tcPr>
          <w:p w14:paraId="4497BB08" w14:textId="77777777" w:rsidR="006609A2" w:rsidRPr="00543D88" w:rsidRDefault="006609A2" w:rsidP="00675EC0">
            <w:pPr>
              <w:jc w:val="right"/>
              <w:rPr>
                <w:rFonts w:asciiTheme="minorHAnsi" w:hAnsiTheme="minorHAnsi"/>
                <w:highlight w:val="yellow"/>
              </w:rPr>
            </w:pPr>
          </w:p>
        </w:tc>
      </w:tr>
      <w:tr w:rsidR="006609A2" w:rsidRPr="005F71E6" w14:paraId="27FFCE13" w14:textId="77777777" w:rsidTr="008543AE">
        <w:tc>
          <w:tcPr>
            <w:tcW w:w="3648" w:type="dxa"/>
          </w:tcPr>
          <w:p w14:paraId="67907ED6" w14:textId="77777777" w:rsidR="006609A2" w:rsidRPr="008543AE" w:rsidRDefault="006609A2" w:rsidP="00675EC0">
            <w:pPr>
              <w:jc w:val="right"/>
              <w:rPr>
                <w:rFonts w:asciiTheme="minorHAnsi" w:hAnsiTheme="minorHAnsi"/>
                <w:b/>
              </w:rPr>
            </w:pPr>
            <w:r w:rsidRPr="008543AE">
              <w:rPr>
                <w:rFonts w:asciiTheme="minorHAnsi" w:hAnsiTheme="minorHAnsi"/>
                <w:b/>
              </w:rPr>
              <w:t>Revision Number:</w:t>
            </w:r>
          </w:p>
        </w:tc>
        <w:tc>
          <w:tcPr>
            <w:tcW w:w="4994" w:type="dxa"/>
          </w:tcPr>
          <w:p w14:paraId="2D5EC6DD" w14:textId="21BD176B" w:rsidR="006609A2" w:rsidRPr="00543D88" w:rsidRDefault="00A03A27" w:rsidP="00675EC0">
            <w:pPr>
              <w:pStyle w:val="DocRevNum"/>
              <w:jc w:val="right"/>
              <w:rPr>
                <w:rFonts w:asciiTheme="minorHAnsi" w:hAnsiTheme="minorHAnsi"/>
                <w:highlight w:val="yellow"/>
              </w:rPr>
            </w:pPr>
            <w:r>
              <w:rPr>
                <w:rFonts w:asciiTheme="minorHAnsi" w:hAnsiTheme="minorHAnsi"/>
                <w:highlight w:val="yellow"/>
              </w:rPr>
              <w:t/>
            </w:r>
          </w:p>
        </w:tc>
      </w:tr>
      <w:tr w:rsidR="006609A2" w:rsidRPr="005F71E6" w14:paraId="13A52924" w14:textId="77777777" w:rsidTr="008543AE">
        <w:tc>
          <w:tcPr>
            <w:tcW w:w="3648" w:type="dxa"/>
          </w:tcPr>
          <w:p w14:paraId="1B9174D0" w14:textId="77777777" w:rsidR="006609A2" w:rsidRPr="008543AE" w:rsidRDefault="006609A2" w:rsidP="00675EC0">
            <w:pPr>
              <w:jc w:val="right"/>
              <w:rPr>
                <w:rFonts w:asciiTheme="minorHAnsi" w:hAnsiTheme="minorHAnsi"/>
                <w:b/>
              </w:rPr>
            </w:pPr>
            <w:r w:rsidRPr="008543AE">
              <w:rPr>
                <w:rFonts w:asciiTheme="minorHAnsi" w:hAnsiTheme="minorHAnsi"/>
                <w:b/>
              </w:rPr>
              <w:t>Revision Date:</w:t>
            </w:r>
          </w:p>
        </w:tc>
        <w:tc>
          <w:tcPr>
            <w:tcW w:w="4994" w:type="dxa"/>
          </w:tcPr>
          <w:p w14:paraId="363B1519" w14:textId="4B466193" w:rsidR="006609A2" w:rsidRPr="00543D88" w:rsidRDefault="00A03A27" w:rsidP="00CE23C1">
            <w:pPr>
              <w:pStyle w:val="DocDate"/>
              <w:jc w:val="right"/>
              <w:rPr>
                <w:rFonts w:asciiTheme="minorHAnsi" w:hAnsiTheme="minorHAnsi"/>
                <w:highlight w:val="yellow"/>
              </w:rPr>
            </w:pPr>
            <w:r>
              <w:rPr>
                <w:rFonts w:asciiTheme="minorHAnsi" w:hAnsiTheme="minorHAnsi"/>
                <w:highlight w:val="yellow"/>
              </w:rPr>
              <w:t/>
            </w:r>
          </w:p>
        </w:tc>
      </w:tr>
      <w:tr w:rsidR="00690886" w:rsidRPr="005F71E6" w14:paraId="38658FCA" w14:textId="77777777" w:rsidTr="008543AE">
        <w:tc>
          <w:tcPr>
            <w:tcW w:w="3648" w:type="dxa"/>
          </w:tcPr>
          <w:p w14:paraId="42280160" w14:textId="77777777" w:rsidR="00690886" w:rsidRPr="008543AE" w:rsidRDefault="00690886" w:rsidP="00675EC0">
            <w:pPr>
              <w:jc w:val="right"/>
              <w:rPr>
                <w:rFonts w:asciiTheme="minorHAnsi" w:hAnsiTheme="minorHAnsi"/>
                <w:b/>
              </w:rPr>
            </w:pPr>
            <w:r w:rsidRPr="008543AE">
              <w:rPr>
                <w:rFonts w:asciiTheme="minorHAnsi" w:hAnsiTheme="minorHAnsi"/>
                <w:b/>
              </w:rPr>
              <w:t>Original Release Date:</w:t>
            </w:r>
          </w:p>
        </w:tc>
        <w:tc>
          <w:tcPr>
            <w:tcW w:w="4994" w:type="dxa"/>
          </w:tcPr>
          <w:p w14:paraId="13C99BAA" w14:textId="66EA2F2B" w:rsidR="00690886" w:rsidRPr="00543D88" w:rsidRDefault="00A03A27" w:rsidP="002F32D9">
            <w:pPr>
              <w:pStyle w:val="DocDateOriginal"/>
              <w:rPr>
                <w:rFonts w:asciiTheme="minorHAnsi" w:hAnsiTheme="minorHAnsi"/>
                <w:sz w:val="20"/>
                <w:highlight w:val="yellow"/>
              </w:rPr>
            </w:pPr>
            <w:r>
              <w:rPr>
                <w:rFonts w:asciiTheme="minorHAnsi" w:hAnsiTheme="minorHAnsi"/>
                <w:sz w:val="20"/>
                <w:highlight w:val="yellow"/>
              </w:rPr>
              <w:t/>
            </w:r>
          </w:p>
        </w:tc>
      </w:tr>
      <w:tr w:rsidR="00690886" w:rsidRPr="005F71E6" w14:paraId="4B794DB2" w14:textId="77777777" w:rsidTr="008543AE">
        <w:tc>
          <w:tcPr>
            <w:tcW w:w="3648" w:type="dxa"/>
          </w:tcPr>
          <w:p w14:paraId="2B4A19B7" w14:textId="77777777" w:rsidR="00690886" w:rsidRPr="008543AE" w:rsidRDefault="00690886" w:rsidP="00675EC0">
            <w:pPr>
              <w:jc w:val="right"/>
              <w:rPr>
                <w:rFonts w:asciiTheme="minorHAnsi" w:hAnsiTheme="minorHAnsi"/>
                <w:b/>
              </w:rPr>
            </w:pPr>
          </w:p>
        </w:tc>
        <w:tc>
          <w:tcPr>
            <w:tcW w:w="4994" w:type="dxa"/>
          </w:tcPr>
          <w:p w14:paraId="54C95972" w14:textId="77777777" w:rsidR="00690886" w:rsidRPr="00543D88" w:rsidRDefault="00690886" w:rsidP="00675EC0">
            <w:pPr>
              <w:jc w:val="right"/>
              <w:rPr>
                <w:rFonts w:asciiTheme="minorHAnsi" w:hAnsiTheme="minorHAnsi"/>
                <w:highlight w:val="yellow"/>
                <w:lang w:val="pl-PL"/>
              </w:rPr>
            </w:pPr>
          </w:p>
        </w:tc>
      </w:tr>
      <w:tr w:rsidR="006609A2" w:rsidRPr="005F71E6" w14:paraId="7A00D26A" w14:textId="77777777" w:rsidTr="008543AE">
        <w:tc>
          <w:tcPr>
            <w:tcW w:w="3648" w:type="dxa"/>
          </w:tcPr>
          <w:p w14:paraId="07A672FE" w14:textId="77777777" w:rsidR="006609A2" w:rsidRPr="008543AE" w:rsidRDefault="006609A2" w:rsidP="00675EC0">
            <w:pPr>
              <w:jc w:val="right"/>
              <w:rPr>
                <w:rFonts w:asciiTheme="minorHAnsi" w:hAnsiTheme="minorHAnsi"/>
                <w:b/>
              </w:rPr>
            </w:pPr>
            <w:r w:rsidRPr="008543AE">
              <w:rPr>
                <w:rFonts w:asciiTheme="minorHAnsi" w:hAnsiTheme="minorHAnsi"/>
                <w:b/>
              </w:rPr>
              <w:t>Prepared By:</w:t>
            </w:r>
          </w:p>
        </w:tc>
        <w:tc>
          <w:tcPr>
            <w:tcW w:w="4994" w:type="dxa"/>
          </w:tcPr>
          <w:p w14:paraId="17963F23" w14:textId="31CF300D" w:rsidR="006609A2" w:rsidRPr="00543D88" w:rsidRDefault="00A03A27" w:rsidP="00675EC0">
            <w:pPr>
              <w:jc w:val="right"/>
              <w:rPr>
                <w:rFonts w:asciiTheme="minorHAnsi" w:hAnsiTheme="minorHAnsi"/>
                <w:highlight w:val="yellow"/>
                <w:lang w:val="pl-PL"/>
              </w:rPr>
            </w:pPr>
            <w:r>
              <w:rPr>
                <w:rFonts w:asciiTheme="minorHAnsi" w:hAnsiTheme="minorHAnsi"/>
                <w:highlight w:val="yellow"/>
                <w:lang w:val="pl-PL"/>
              </w:rPr>
              <w:t/>
            </w:r>
          </w:p>
        </w:tc>
      </w:tr>
      <w:tr w:rsidR="006609A2" w:rsidRPr="005F71E6" w14:paraId="681DF5EC" w14:textId="77777777" w:rsidTr="008543AE">
        <w:tc>
          <w:tcPr>
            <w:tcW w:w="3648" w:type="dxa"/>
          </w:tcPr>
          <w:p w14:paraId="0C952F43" w14:textId="77777777" w:rsidR="006609A2" w:rsidRPr="008543AE" w:rsidRDefault="006609A2" w:rsidP="00675EC0">
            <w:pPr>
              <w:jc w:val="right"/>
              <w:rPr>
                <w:rFonts w:asciiTheme="minorHAnsi" w:hAnsiTheme="minorHAnsi"/>
                <w:b/>
              </w:rPr>
            </w:pPr>
            <w:r w:rsidRPr="008543AE">
              <w:rPr>
                <w:rFonts w:asciiTheme="minorHAnsi" w:hAnsiTheme="minorHAnsi"/>
                <w:b/>
              </w:rPr>
              <w:t>Department:</w:t>
            </w:r>
          </w:p>
        </w:tc>
        <w:tc>
          <w:tcPr>
            <w:tcW w:w="4994" w:type="dxa"/>
          </w:tcPr>
          <w:p w14:paraId="5242CF77" w14:textId="2D45548C" w:rsidR="006609A2" w:rsidRPr="00543D88" w:rsidRDefault="00A03A27" w:rsidP="0038522F">
            <w:pPr>
              <w:jc w:val="right"/>
              <w:rPr>
                <w:rFonts w:asciiTheme="minorHAnsi" w:hAnsiTheme="minorHAnsi"/>
                <w:highlight w:val="yellow"/>
                <w:lang w:val="pl-PL"/>
              </w:rPr>
            </w:pPr>
            <w:r>
              <w:rPr>
                <w:rFonts w:asciiTheme="minorHAnsi" w:hAnsiTheme="minorHAnsi"/>
                <w:highlight w:val="yellow"/>
                <w:lang w:val="pl-PL"/>
              </w:rPr>
              <w:t/>
            </w:r>
          </w:p>
        </w:tc>
      </w:tr>
      <w:tr w:rsidR="006609A2" w:rsidRPr="005F71E6" w14:paraId="4E35BBAF" w14:textId="77777777" w:rsidTr="008543AE">
        <w:tc>
          <w:tcPr>
            <w:tcW w:w="3648" w:type="dxa"/>
          </w:tcPr>
          <w:p w14:paraId="60705BF0" w14:textId="77777777" w:rsidR="006609A2" w:rsidRPr="008543AE" w:rsidRDefault="006609A2" w:rsidP="00675EC0">
            <w:pPr>
              <w:jc w:val="right"/>
              <w:rPr>
                <w:rFonts w:asciiTheme="minorHAnsi" w:hAnsiTheme="minorHAnsi"/>
                <w:b/>
              </w:rPr>
            </w:pPr>
            <w:r w:rsidRPr="008543AE">
              <w:rPr>
                <w:rFonts w:asciiTheme="minorHAnsi" w:hAnsiTheme="minorHAnsi"/>
                <w:b/>
              </w:rPr>
              <w:t>Contributors:</w:t>
            </w:r>
          </w:p>
        </w:tc>
        <w:tc>
          <w:tcPr>
            <w:tcW w:w="4994" w:type="dxa"/>
          </w:tcPr>
          <w:p w14:paraId="5183F408" w14:textId="6B73C101" w:rsidR="006609A2" w:rsidRPr="00543D88" w:rsidRDefault="00543D88" w:rsidP="00675EC0">
            <w:pPr>
              <w:jc w:val="right"/>
              <w:rPr>
                <w:rFonts w:asciiTheme="minorHAnsi" w:hAnsiTheme="minorHAnsi"/>
                <w:highlight w:val="yellow"/>
                <w:lang w:val="pl-PL"/>
              </w:rPr>
            </w:pPr>
            <w:r>
              <w:rPr>
                <w:rFonts w:asciiTheme="minorHAnsi" w:hAnsiTheme="minorHAnsi"/>
                <w:highlight w:val="yellow"/>
                <w:lang w:val="pl-PL"/>
              </w:rPr>
              <w:t/>
            </w:r>
          </w:p>
        </w:tc>
      </w:tr>
      <w:tr w:rsidR="00675EC0" w:rsidRPr="005F71E6" w14:paraId="5241A502" w14:textId="77777777" w:rsidTr="008543AE">
        <w:trPr>
          <w:trHeight w:val="287"/>
        </w:trPr>
        <w:tc>
          <w:tcPr>
            <w:tcW w:w="3648" w:type="dxa"/>
          </w:tcPr>
          <w:p w14:paraId="7E6E0E2C" w14:textId="77777777" w:rsidR="00675EC0" w:rsidRPr="008543AE" w:rsidRDefault="00675EC0" w:rsidP="00675EC0">
            <w:pPr>
              <w:jc w:val="right"/>
              <w:rPr>
                <w:rFonts w:asciiTheme="minorHAnsi" w:hAnsiTheme="minorHAnsi"/>
                <w:b/>
              </w:rPr>
            </w:pPr>
            <w:r w:rsidRPr="008543AE">
              <w:rPr>
                <w:rFonts w:asciiTheme="minorHAnsi" w:hAnsiTheme="minorHAnsi"/>
                <w:b/>
              </w:rPr>
              <w:t>Documentation Supported By:</w:t>
            </w:r>
          </w:p>
        </w:tc>
        <w:tc>
          <w:tcPr>
            <w:tcW w:w="4994" w:type="dxa"/>
          </w:tcPr>
          <w:p w14:paraId="5F22B9E0" w14:textId="77777777" w:rsidR="00675EC0" w:rsidRPr="00543D88" w:rsidRDefault="00675EC0" w:rsidP="00675EC0">
            <w:pPr>
              <w:jc w:val="right"/>
              <w:rPr>
                <w:rFonts w:asciiTheme="minorHAnsi" w:hAnsiTheme="minorHAnsi"/>
                <w:highlight w:val="yellow"/>
                <w:lang w:val="pl-PL"/>
              </w:rPr>
            </w:pPr>
          </w:p>
        </w:tc>
      </w:tr>
      <w:tr w:rsidR="00675EC0" w:rsidRPr="005F71E6" w14:paraId="2B0961A7" w14:textId="77777777" w:rsidTr="008543AE">
        <w:tc>
          <w:tcPr>
            <w:tcW w:w="3648" w:type="dxa"/>
          </w:tcPr>
          <w:p w14:paraId="3B642760" w14:textId="77777777" w:rsidR="00675EC0" w:rsidRPr="008543AE" w:rsidRDefault="00675EC0" w:rsidP="00675EC0">
            <w:pPr>
              <w:jc w:val="right"/>
              <w:rPr>
                <w:rFonts w:asciiTheme="minorHAnsi" w:hAnsiTheme="minorHAnsi"/>
                <w:b/>
              </w:rPr>
            </w:pPr>
            <w:r w:rsidRPr="008543AE">
              <w:rPr>
                <w:rFonts w:asciiTheme="minorHAnsi" w:hAnsiTheme="minorHAnsi"/>
                <w:b/>
              </w:rPr>
              <w:t>Checked By:</w:t>
            </w:r>
          </w:p>
        </w:tc>
        <w:tc>
          <w:tcPr>
            <w:tcW w:w="4994" w:type="dxa"/>
          </w:tcPr>
          <w:p w14:paraId="0C476C10" w14:textId="77777777" w:rsidR="00675EC0" w:rsidRPr="00543D88" w:rsidRDefault="00675EC0" w:rsidP="00675EC0">
            <w:pPr>
              <w:jc w:val="right"/>
              <w:rPr>
                <w:rFonts w:asciiTheme="minorHAnsi" w:hAnsiTheme="minorHAnsi"/>
                <w:highlight w:val="yellow"/>
                <w:lang w:val="pl-PL"/>
              </w:rPr>
            </w:pPr>
          </w:p>
        </w:tc>
      </w:tr>
      <w:tr w:rsidR="00675EC0" w:rsidRPr="005F71E6" w14:paraId="5C2B6780" w14:textId="77777777" w:rsidTr="008543AE">
        <w:tc>
          <w:tcPr>
            <w:tcW w:w="3648" w:type="dxa"/>
          </w:tcPr>
          <w:p w14:paraId="21F41438" w14:textId="77777777" w:rsidR="00675EC0" w:rsidRPr="008543AE" w:rsidRDefault="00675EC0" w:rsidP="00675EC0">
            <w:pPr>
              <w:jc w:val="right"/>
              <w:rPr>
                <w:rFonts w:asciiTheme="minorHAnsi" w:hAnsiTheme="minorHAnsi"/>
                <w:b/>
              </w:rPr>
            </w:pPr>
            <w:r w:rsidRPr="008543AE">
              <w:rPr>
                <w:rFonts w:asciiTheme="minorHAnsi" w:hAnsiTheme="minorHAnsi"/>
                <w:b/>
              </w:rPr>
              <w:t>Authorized By:</w:t>
            </w:r>
          </w:p>
        </w:tc>
        <w:tc>
          <w:tcPr>
            <w:tcW w:w="4994" w:type="dxa"/>
          </w:tcPr>
          <w:p w14:paraId="2BB865F0" w14:textId="69FBDEDC" w:rsidR="00675EC0" w:rsidRPr="00543D88" w:rsidRDefault="00543D88" w:rsidP="00675EC0">
            <w:pPr>
              <w:jc w:val="right"/>
              <w:rPr>
                <w:rFonts w:asciiTheme="minorHAnsi" w:hAnsiTheme="minorHAnsi"/>
                <w:highlight w:val="yellow"/>
                <w:lang w:val="pl-PL"/>
              </w:rPr>
            </w:pPr>
            <w:r>
              <w:rPr>
                <w:rFonts w:asciiTheme="minorHAnsi" w:hAnsiTheme="minorHAnsi"/>
                <w:highlight w:val="yellow"/>
                <w:lang w:val="pl-PL"/>
              </w:rPr>
              <w:t/>
            </w:r>
          </w:p>
        </w:tc>
      </w:tr>
      <w:tr w:rsidR="00675EC0" w:rsidRPr="005F71E6" w14:paraId="340D829C" w14:textId="77777777" w:rsidTr="008543AE">
        <w:tc>
          <w:tcPr>
            <w:tcW w:w="3648" w:type="dxa"/>
          </w:tcPr>
          <w:p w14:paraId="082E8600" w14:textId="77777777" w:rsidR="00675EC0" w:rsidRPr="008543AE" w:rsidRDefault="00675EC0" w:rsidP="00675EC0">
            <w:pPr>
              <w:jc w:val="right"/>
              <w:rPr>
                <w:rFonts w:asciiTheme="minorHAnsi" w:hAnsiTheme="minorHAnsi"/>
                <w:b/>
              </w:rPr>
            </w:pPr>
            <w:proofErr w:type="gramStart"/>
            <w:r w:rsidRPr="008543AE">
              <w:rPr>
                <w:rFonts w:asciiTheme="minorHAnsi" w:hAnsiTheme="minorHAnsi"/>
                <w:b/>
              </w:rPr>
              <w:t>Distributed  To</w:t>
            </w:r>
            <w:proofErr w:type="gramEnd"/>
            <w:r w:rsidRPr="008543AE">
              <w:rPr>
                <w:rFonts w:asciiTheme="minorHAnsi" w:hAnsiTheme="minorHAnsi"/>
                <w:b/>
              </w:rPr>
              <w:t>:</w:t>
            </w:r>
          </w:p>
        </w:tc>
        <w:tc>
          <w:tcPr>
            <w:tcW w:w="4994" w:type="dxa"/>
          </w:tcPr>
          <w:p w14:paraId="7BD76212" w14:textId="77777777" w:rsidR="00F233ED" w:rsidRPr="008543AE" w:rsidRDefault="00616217" w:rsidP="00F87F87">
            <w:pPr>
              <w:jc w:val="right"/>
              <w:rPr>
                <w:rFonts w:asciiTheme="minorHAnsi" w:hAnsiTheme="minorHAnsi"/>
                <w:lang w:val="pl-PL"/>
              </w:rPr>
            </w:pPr>
            <w:r w:rsidRPr="008543AE">
              <w:rPr>
                <w:rFonts w:asciiTheme="minorHAnsi" w:hAnsiTheme="minorHAnsi"/>
                <w:lang w:val="pl-PL"/>
              </w:rPr>
              <w:t>#RCI_ENTERPRISE_NETOPS_PROJECTS</w:t>
            </w:r>
          </w:p>
          <w:p w14:paraId="10DA55F6" w14:textId="77777777" w:rsidR="00FE55DF" w:rsidRPr="008543AE" w:rsidRDefault="00F233ED" w:rsidP="00F87F87">
            <w:pPr>
              <w:jc w:val="right"/>
              <w:rPr>
                <w:rFonts w:asciiTheme="minorHAnsi" w:hAnsiTheme="minorHAnsi"/>
                <w:lang w:val="pl-PL"/>
              </w:rPr>
            </w:pPr>
            <w:r w:rsidRPr="008543AE">
              <w:rPr>
                <w:rFonts w:asciiTheme="minorHAnsi" w:hAnsiTheme="minorHAnsi"/>
                <w:lang w:val="pl-PL"/>
              </w:rPr>
              <w:t>#RCS_IPCORE_PROJECTS</w:t>
            </w:r>
          </w:p>
          <w:p w14:paraId="232076F1" w14:textId="77777777" w:rsidR="00A95F26" w:rsidRPr="008543AE" w:rsidRDefault="008B4389" w:rsidP="00F87F87">
            <w:pPr>
              <w:jc w:val="right"/>
              <w:rPr>
                <w:rFonts w:asciiTheme="minorHAnsi" w:hAnsiTheme="minorHAnsi"/>
                <w:lang w:val="pl-PL"/>
              </w:rPr>
            </w:pPr>
            <w:r w:rsidRPr="008543AE">
              <w:rPr>
                <w:rFonts w:asciiTheme="minorHAnsi" w:hAnsiTheme="minorHAnsi"/>
                <w:lang w:val="pl-PL"/>
              </w:rPr>
              <w:t>#</w:t>
            </w:r>
            <w:r w:rsidR="00EB7C16" w:rsidRPr="008543AE">
              <w:rPr>
                <w:rFonts w:asciiTheme="minorHAnsi" w:hAnsiTheme="minorHAnsi"/>
                <w:lang w:val="pl-PL"/>
              </w:rPr>
              <w:t xml:space="preserve">Equipment Engineering Wireline </w:t>
            </w:r>
          </w:p>
          <w:p w14:paraId="2F7FB459" w14:textId="77777777" w:rsidR="00823EC0" w:rsidRPr="008543AE" w:rsidRDefault="00823EC0" w:rsidP="00F87F87">
            <w:pPr>
              <w:jc w:val="right"/>
              <w:rPr>
                <w:rFonts w:asciiTheme="minorHAnsi" w:hAnsiTheme="minorHAnsi"/>
                <w:lang w:val="pl-PL"/>
              </w:rPr>
            </w:pPr>
            <w:r w:rsidRPr="008543AE">
              <w:rPr>
                <w:rFonts w:asciiTheme="minorHAnsi" w:hAnsiTheme="minorHAnsi"/>
                <w:lang w:val="pl-PL"/>
              </w:rPr>
              <w:t>Ishfaq malik</w:t>
            </w:r>
          </w:p>
          <w:p w14:paraId="51368808" w14:textId="77777777" w:rsidR="008543AE" w:rsidRPr="008543AE" w:rsidRDefault="008543AE" w:rsidP="00F87F87">
            <w:pPr>
              <w:jc w:val="right"/>
              <w:rPr>
                <w:rFonts w:asciiTheme="minorHAnsi" w:hAnsiTheme="minorHAnsi"/>
                <w:lang w:val="pl-PL"/>
              </w:rPr>
            </w:pPr>
            <w:r w:rsidRPr="008543AE">
              <w:rPr>
                <w:rFonts w:asciiTheme="minorHAnsi" w:hAnsiTheme="minorHAnsi"/>
                <w:lang w:val="pl-PL"/>
              </w:rPr>
              <w:t>Luisa Rondinone</w:t>
            </w:r>
          </w:p>
        </w:tc>
      </w:tr>
      <w:tr w:rsidR="00675EC0" w:rsidRPr="005F71E6" w14:paraId="6D38B0D7" w14:textId="77777777" w:rsidTr="008543AE">
        <w:tc>
          <w:tcPr>
            <w:tcW w:w="3648" w:type="dxa"/>
          </w:tcPr>
          <w:p w14:paraId="05585D23" w14:textId="77777777" w:rsidR="00675EC0" w:rsidRPr="005F71E6" w:rsidRDefault="00675EC0" w:rsidP="00675EC0">
            <w:pPr>
              <w:rPr>
                <w:rFonts w:asciiTheme="minorHAnsi" w:hAnsiTheme="minorHAnsi"/>
                <w:b/>
              </w:rPr>
            </w:pPr>
          </w:p>
        </w:tc>
        <w:tc>
          <w:tcPr>
            <w:tcW w:w="4994" w:type="dxa"/>
          </w:tcPr>
          <w:p w14:paraId="29F9BF9D" w14:textId="77777777" w:rsidR="00675EC0" w:rsidRPr="008543AE" w:rsidRDefault="00675EC0" w:rsidP="00675EC0">
            <w:pPr>
              <w:jc w:val="right"/>
              <w:rPr>
                <w:rFonts w:asciiTheme="minorHAnsi" w:hAnsiTheme="minorHAnsi"/>
              </w:rPr>
            </w:pPr>
          </w:p>
        </w:tc>
      </w:tr>
    </w:tbl>
    <w:p w14:paraId="32E51AE6" w14:textId="77777777" w:rsidR="0027547A" w:rsidRPr="005F71E6" w:rsidRDefault="0027547A" w:rsidP="006609A2">
      <w:pPr>
        <w:rPr>
          <w:rFonts w:asciiTheme="minorHAnsi" w:hAnsiTheme="minorHAnsi"/>
        </w:rPr>
      </w:pPr>
      <w:r w:rsidRPr="005F71E6">
        <w:rPr>
          <w:rFonts w:asciiTheme="minorHAnsi" w:hAnsiTheme="minorHAnsi"/>
        </w:rPr>
        <w:br w:type="textWrapping" w:clear="all"/>
      </w:r>
    </w:p>
    <w:p w14:paraId="1A45A786" w14:textId="77777777" w:rsidR="0027547A" w:rsidRPr="005F71E6" w:rsidRDefault="0027547A" w:rsidP="00EC313A">
      <w:pPr>
        <w:rPr>
          <w:rFonts w:asciiTheme="minorHAnsi" w:hAnsiTheme="minorHAnsi"/>
        </w:rPr>
      </w:pPr>
    </w:p>
    <w:tbl>
      <w:tblPr>
        <w:tblW w:w="8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59"/>
      </w:tblGrid>
      <w:tr w:rsidR="0027547A" w:rsidRPr="005F71E6" w14:paraId="7AE5A8D8" w14:textId="77777777" w:rsidTr="008543AE">
        <w:trPr>
          <w:trHeight w:val="732"/>
          <w:jc w:val="center"/>
        </w:trPr>
        <w:tc>
          <w:tcPr>
            <w:tcW w:w="8859" w:type="dxa"/>
          </w:tcPr>
          <w:p w14:paraId="7D387B78" w14:textId="77777777" w:rsidR="0027547A" w:rsidRPr="005F71E6" w:rsidRDefault="0027547A" w:rsidP="00440A66">
            <w:pPr>
              <w:tabs>
                <w:tab w:val="left" w:pos="-1440"/>
              </w:tabs>
              <w:suppressAutoHyphens/>
              <w:jc w:val="both"/>
              <w:rPr>
                <w:rFonts w:asciiTheme="minorHAnsi" w:hAnsiTheme="minorHAnsi"/>
                <w:b/>
                <w:u w:val="single"/>
                <w:lang w:val="en-CA"/>
              </w:rPr>
            </w:pPr>
            <w:r w:rsidRPr="005F71E6">
              <w:rPr>
                <w:rFonts w:asciiTheme="minorHAnsi" w:hAnsiTheme="minorHAnsi"/>
                <w:lang w:val="en-CA"/>
              </w:rPr>
              <w:t>The information in this document is the property of Rogers Communication Partnership. The receiver of this document shall keep the information contained herein confidential and shall protect the same in whole or in part from disclosure and dissemination to third parties. Disclosure and disseminations shall only be made on a strict need to know basis and upon the consent of the author.</w:t>
            </w:r>
          </w:p>
        </w:tc>
      </w:tr>
    </w:tbl>
    <w:p w14:paraId="578B6938" w14:textId="77777777" w:rsidR="00A07C5D" w:rsidRPr="005F71E6" w:rsidRDefault="0027547A" w:rsidP="00A07C5D">
      <w:pPr>
        <w:rPr>
          <w:rFonts w:asciiTheme="minorHAnsi" w:hAnsiTheme="minorHAnsi"/>
          <w:b/>
          <w:sz w:val="28"/>
          <w:szCs w:val="28"/>
          <w:lang w:val="en-CA"/>
        </w:rPr>
      </w:pPr>
      <w:r w:rsidRPr="005F71E6">
        <w:rPr>
          <w:rFonts w:asciiTheme="minorHAnsi" w:hAnsiTheme="minorHAnsi"/>
          <w:b/>
          <w:sz w:val="28"/>
          <w:szCs w:val="28"/>
          <w:lang w:val="en-CA"/>
        </w:rPr>
        <w:br w:type="page"/>
      </w:r>
      <w:bookmarkEnd w:id="0"/>
      <w:bookmarkEnd w:id="1"/>
      <w:bookmarkEnd w:id="2"/>
      <w:bookmarkEnd w:id="3"/>
      <w:bookmarkEnd w:id="4"/>
      <w:bookmarkEnd w:id="5"/>
      <w:bookmarkEnd w:id="6"/>
      <w:bookmarkEnd w:id="7"/>
      <w:bookmarkEnd w:id="8"/>
      <w:r w:rsidR="00A07C5D" w:rsidRPr="005F71E6">
        <w:rPr>
          <w:rFonts w:asciiTheme="minorHAnsi" w:hAnsiTheme="minorHAnsi"/>
          <w:b/>
          <w:sz w:val="28"/>
          <w:szCs w:val="28"/>
          <w:lang w:val="en-CA"/>
        </w:rPr>
        <w:lastRenderedPageBreak/>
        <w:t>Revision History</w:t>
      </w:r>
    </w:p>
    <w:p w14:paraId="1A5061D6" w14:textId="77777777" w:rsidR="00A07C5D" w:rsidRPr="005F71E6" w:rsidRDefault="00A07C5D" w:rsidP="00A07C5D">
      <w:pPr>
        <w:ind w:left="-180"/>
        <w:rPr>
          <w:rFonts w:asciiTheme="minorHAnsi" w:hAnsiTheme="minorHAnsi"/>
          <w:b/>
          <w:sz w:val="28"/>
          <w:szCs w:val="28"/>
          <w:lang w:val="en-CA"/>
        </w:rPr>
      </w:pPr>
    </w:p>
    <w:tbl>
      <w:tblPr>
        <w:tblW w:w="9640" w:type="dxa"/>
        <w:tblInd w:w="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214"/>
        <w:gridCol w:w="1980"/>
        <w:gridCol w:w="4736"/>
      </w:tblGrid>
      <w:tr w:rsidR="00A07C5D" w:rsidRPr="005F71E6" w14:paraId="045FAE35" w14:textId="77777777" w:rsidTr="00776210">
        <w:tc>
          <w:tcPr>
            <w:tcW w:w="1710" w:type="dxa"/>
            <w:shd w:val="pct15" w:color="auto" w:fill="FFFFFF"/>
          </w:tcPr>
          <w:p w14:paraId="18C61614" w14:textId="77777777" w:rsidR="00A07C5D" w:rsidRPr="005F71E6" w:rsidRDefault="00A07C5D" w:rsidP="008F082C">
            <w:pPr>
              <w:jc w:val="center"/>
              <w:rPr>
                <w:rFonts w:asciiTheme="minorHAnsi" w:hAnsiTheme="minorHAnsi"/>
                <w:b/>
                <w:lang w:val="en-CA"/>
              </w:rPr>
            </w:pPr>
            <w:r w:rsidRPr="005F71E6">
              <w:rPr>
                <w:rFonts w:asciiTheme="minorHAnsi" w:hAnsiTheme="minorHAnsi"/>
                <w:b/>
                <w:lang w:val="en-CA"/>
              </w:rPr>
              <w:t>Revision Date</w:t>
            </w:r>
          </w:p>
        </w:tc>
        <w:tc>
          <w:tcPr>
            <w:tcW w:w="1214" w:type="dxa"/>
            <w:shd w:val="pct15" w:color="auto" w:fill="FFFFFF"/>
          </w:tcPr>
          <w:p w14:paraId="0249ADC0" w14:textId="77777777" w:rsidR="00A07C5D" w:rsidRPr="005F71E6" w:rsidRDefault="00A07C5D" w:rsidP="008F082C">
            <w:pPr>
              <w:pStyle w:val="Header"/>
              <w:jc w:val="center"/>
              <w:rPr>
                <w:rFonts w:asciiTheme="minorHAnsi" w:hAnsiTheme="minorHAnsi"/>
                <w:b/>
                <w:lang w:val="en-CA"/>
              </w:rPr>
            </w:pPr>
            <w:r w:rsidRPr="005F71E6">
              <w:rPr>
                <w:rFonts w:asciiTheme="minorHAnsi" w:hAnsiTheme="minorHAnsi"/>
                <w:b/>
                <w:lang w:val="en-CA"/>
              </w:rPr>
              <w:t>Revision</w:t>
            </w:r>
          </w:p>
        </w:tc>
        <w:tc>
          <w:tcPr>
            <w:tcW w:w="1980" w:type="dxa"/>
            <w:shd w:val="pct15" w:color="auto" w:fill="FFFFFF"/>
          </w:tcPr>
          <w:p w14:paraId="5F9B3FDE" w14:textId="0F622AFD" w:rsidR="00A07C5D" w:rsidRPr="005F71E6" w:rsidRDefault="00CD12B6" w:rsidP="008F082C">
            <w:pPr>
              <w:pStyle w:val="Header"/>
              <w:jc w:val="center"/>
              <w:rPr>
                <w:rFonts w:asciiTheme="minorHAnsi" w:hAnsiTheme="minorHAnsi"/>
                <w:b/>
                <w:lang w:val="en-CA"/>
              </w:rPr>
            </w:pPr>
            <w:r w:rsidRPr="005F71E6">
              <w:rPr>
                <w:rFonts w:asciiTheme="minorHAnsi" w:hAnsiTheme="minorHAnsi"/>
                <w:b/>
                <w:lang w:val="en-CA"/>
              </w:rPr>
              <w:t>Auth</w:t>
            </w:r>
            <w:r w:rsidR="00543D88">
              <w:rPr>
                <w:rFonts w:asciiTheme="minorHAnsi" w:hAnsiTheme="minorHAnsi"/>
                <w:b/>
                <w:lang w:val="en-CA"/>
              </w:rPr>
              <w:t>o</w:t>
            </w:r>
            <w:r w:rsidR="00A07C5D" w:rsidRPr="005F71E6">
              <w:rPr>
                <w:rFonts w:asciiTheme="minorHAnsi" w:hAnsiTheme="minorHAnsi"/>
                <w:b/>
                <w:lang w:val="en-CA"/>
              </w:rPr>
              <w:t>r</w:t>
            </w:r>
          </w:p>
        </w:tc>
        <w:tc>
          <w:tcPr>
            <w:tcW w:w="4736" w:type="dxa"/>
            <w:shd w:val="pct15" w:color="auto" w:fill="FFFFFF"/>
          </w:tcPr>
          <w:p w14:paraId="61EE0C6D" w14:textId="77777777" w:rsidR="00A07C5D" w:rsidRPr="005F71E6" w:rsidRDefault="00A07C5D" w:rsidP="008F082C">
            <w:pPr>
              <w:pStyle w:val="Header"/>
              <w:ind w:right="252"/>
              <w:jc w:val="center"/>
              <w:rPr>
                <w:rFonts w:asciiTheme="minorHAnsi" w:hAnsiTheme="minorHAnsi"/>
                <w:b/>
                <w:lang w:val="en-CA"/>
              </w:rPr>
            </w:pPr>
            <w:r w:rsidRPr="005F71E6">
              <w:rPr>
                <w:rFonts w:asciiTheme="minorHAnsi" w:hAnsiTheme="minorHAnsi"/>
                <w:b/>
                <w:lang w:val="en-CA"/>
              </w:rPr>
              <w:t xml:space="preserve">Reason for Revision </w:t>
            </w:r>
          </w:p>
        </w:tc>
      </w:tr>
      <w:tr w:rsidR="00A07C5D" w:rsidRPr="005F71E6" w14:paraId="013EEDDB" w14:textId="77777777" w:rsidTr="00647185">
        <w:trPr>
          <w:trHeight w:hRule="exact" w:val="634"/>
        </w:trPr>
        <w:tc>
          <w:tcPr>
            <w:tcW w:w="1710" w:type="dxa"/>
          </w:tcPr>
          <w:p w14:paraId="65AADD5A" w14:textId="5C9438D9" w:rsidR="00A07C5D" w:rsidRPr="00543D88" w:rsidRDefault="00543D88" w:rsidP="00313111">
            <w:pPr>
              <w:spacing w:after="360"/>
              <w:rPr>
                <w:rFonts w:asciiTheme="minorHAnsi" w:hAnsiTheme="minorHAnsi"/>
                <w:highlight w:val="yellow"/>
                <w:lang w:val="en-CA"/>
              </w:rPr>
            </w:pPr>
            <w:r>
              <w:rPr>
                <w:rFonts w:asciiTheme="minorHAnsi" w:hAnsiTheme="minorHAnsi"/>
                <w:sz w:val="18"/>
                <w:highlight w:val="yellow"/>
                <w:lang w:val="en-CA"/>
              </w:rPr>
              <w:t/>
            </w:r>
          </w:p>
        </w:tc>
        <w:tc>
          <w:tcPr>
            <w:tcW w:w="1214" w:type="dxa"/>
          </w:tcPr>
          <w:p w14:paraId="66FAA514" w14:textId="2CD99041" w:rsidR="00A07C5D" w:rsidRPr="00543D88" w:rsidRDefault="00543D88" w:rsidP="00313111">
            <w:pPr>
              <w:spacing w:after="360"/>
              <w:rPr>
                <w:rFonts w:asciiTheme="minorHAnsi" w:hAnsiTheme="minorHAnsi"/>
                <w:highlight w:val="yellow"/>
                <w:lang w:val="en-CA"/>
              </w:rPr>
            </w:pPr>
            <w:r>
              <w:rPr>
                <w:rFonts w:asciiTheme="minorHAnsi" w:hAnsiTheme="minorHAnsi"/>
                <w:highlight w:val="yellow"/>
                <w:lang w:val="en-CA"/>
              </w:rPr>
              <w:t/>
            </w:r>
          </w:p>
        </w:tc>
        <w:tc>
          <w:tcPr>
            <w:tcW w:w="1980" w:type="dxa"/>
          </w:tcPr>
          <w:p w14:paraId="389BD2DF" w14:textId="3CB55384" w:rsidR="00A07C5D" w:rsidRPr="00543D88" w:rsidRDefault="00A03A27" w:rsidP="00313111">
            <w:pPr>
              <w:spacing w:after="360"/>
              <w:rPr>
                <w:rFonts w:asciiTheme="minorHAnsi" w:hAnsiTheme="minorHAnsi"/>
                <w:highlight w:val="yellow"/>
                <w:lang w:val="en-CA"/>
              </w:rPr>
            </w:pPr>
            <w:r>
              <w:rPr>
                <w:rFonts w:asciiTheme="minorHAnsi" w:hAnsiTheme="minorHAnsi"/>
                <w:highlight w:val="yellow"/>
                <w:lang w:val="en-CA"/>
              </w:rPr>
              <w:t/>
            </w:r>
          </w:p>
        </w:tc>
        <w:tc>
          <w:tcPr>
            <w:tcW w:w="4736" w:type="dxa"/>
          </w:tcPr>
          <w:p w14:paraId="03AF9049" w14:textId="27F4BDA4" w:rsidR="00A07C5D" w:rsidRPr="005F71E6" w:rsidRDefault="00A07C5D" w:rsidP="00313111">
            <w:pPr>
              <w:spacing w:after="360"/>
              <w:ind w:right="252"/>
              <w:rPr>
                <w:rFonts w:asciiTheme="minorHAnsi" w:hAnsiTheme="minorHAnsi"/>
                <w:lang w:val="en-CA"/>
              </w:rPr>
            </w:pPr>
            <w:r w:rsidRPr="005F71E6">
              <w:rPr>
                <w:rFonts w:asciiTheme="minorHAnsi" w:hAnsiTheme="minorHAnsi"/>
                <w:lang w:val="en-CA"/>
              </w:rPr>
              <w:t>Original/Initial</w:t>
            </w:r>
            <w:r w:rsidR="00776210" w:rsidRPr="005F71E6">
              <w:rPr>
                <w:rFonts w:asciiTheme="minorHAnsi" w:hAnsiTheme="minorHAnsi"/>
                <w:lang w:val="en-CA"/>
              </w:rPr>
              <w:t xml:space="preserve"> </w:t>
            </w:r>
            <w:r w:rsidR="00F0176C" w:rsidRPr="005F71E6">
              <w:rPr>
                <w:rFonts w:asciiTheme="minorHAnsi" w:hAnsiTheme="minorHAnsi"/>
                <w:lang w:val="en-CA"/>
              </w:rPr>
              <w:t xml:space="preserve">Release </w:t>
            </w:r>
            <w:r w:rsidRPr="005F71E6">
              <w:rPr>
                <w:rFonts w:asciiTheme="minorHAnsi" w:hAnsiTheme="minorHAnsi"/>
                <w:lang w:val="en-CA"/>
              </w:rPr>
              <w:t xml:space="preserve">of </w:t>
            </w:r>
            <w:r w:rsidR="00776210" w:rsidRPr="005F71E6">
              <w:rPr>
                <w:rFonts w:asciiTheme="minorHAnsi" w:hAnsiTheme="minorHAnsi"/>
                <w:lang w:val="en-CA"/>
              </w:rPr>
              <w:t>documen</w:t>
            </w:r>
            <w:r w:rsidR="00647185">
              <w:rPr>
                <w:rFonts w:asciiTheme="minorHAnsi" w:hAnsiTheme="minorHAnsi"/>
                <w:lang w:val="en-CA"/>
              </w:rPr>
              <w:t>t</w:t>
            </w:r>
          </w:p>
        </w:tc>
      </w:tr>
      <w:tr w:rsidR="00903F62" w:rsidRPr="005F71E6" w14:paraId="0D7BD6E5" w14:textId="77777777" w:rsidTr="00BC2805">
        <w:trPr>
          <w:trHeight w:hRule="exact" w:val="340"/>
        </w:trPr>
        <w:tc>
          <w:tcPr>
            <w:tcW w:w="1710" w:type="dxa"/>
          </w:tcPr>
          <w:p w14:paraId="663799E9" w14:textId="3B418410" w:rsidR="00903F62" w:rsidRPr="00BC2805" w:rsidRDefault="00903F62" w:rsidP="00BC2805">
            <w:pPr>
              <w:rPr>
                <w:rFonts w:asciiTheme="minorHAnsi" w:hAnsiTheme="minorHAnsi"/>
                <w:sz w:val="18"/>
                <w:lang w:val="en-CA"/>
              </w:rPr>
            </w:pPr>
          </w:p>
        </w:tc>
        <w:tc>
          <w:tcPr>
            <w:tcW w:w="1214" w:type="dxa"/>
          </w:tcPr>
          <w:p w14:paraId="7E18780D" w14:textId="1C094119" w:rsidR="00903F62" w:rsidRPr="005F71E6" w:rsidRDefault="00903F62" w:rsidP="00313111">
            <w:pPr>
              <w:rPr>
                <w:rFonts w:asciiTheme="minorHAnsi" w:hAnsiTheme="minorHAnsi"/>
                <w:lang w:val="en-CA"/>
              </w:rPr>
            </w:pPr>
          </w:p>
        </w:tc>
        <w:tc>
          <w:tcPr>
            <w:tcW w:w="1980" w:type="dxa"/>
          </w:tcPr>
          <w:p w14:paraId="0BC2926C" w14:textId="7DAE64A7" w:rsidR="00903F62" w:rsidRPr="005F71E6" w:rsidRDefault="00903F62" w:rsidP="00313111">
            <w:pPr>
              <w:rPr>
                <w:rFonts w:asciiTheme="minorHAnsi" w:hAnsiTheme="minorHAnsi"/>
                <w:lang w:val="en-CA"/>
              </w:rPr>
            </w:pPr>
          </w:p>
        </w:tc>
        <w:tc>
          <w:tcPr>
            <w:tcW w:w="4736" w:type="dxa"/>
          </w:tcPr>
          <w:p w14:paraId="4277EAE9" w14:textId="22300C0D" w:rsidR="00886014" w:rsidRPr="005F71E6" w:rsidRDefault="00886014" w:rsidP="00313111">
            <w:pPr>
              <w:rPr>
                <w:rFonts w:asciiTheme="minorHAnsi" w:hAnsiTheme="minorHAnsi"/>
                <w:lang w:val="en-CA"/>
              </w:rPr>
            </w:pPr>
          </w:p>
        </w:tc>
      </w:tr>
      <w:tr w:rsidR="004C08EC" w:rsidRPr="005F71E6" w14:paraId="12790251" w14:textId="77777777" w:rsidTr="00787B3E">
        <w:trPr>
          <w:trHeight w:hRule="exact" w:val="415"/>
        </w:trPr>
        <w:tc>
          <w:tcPr>
            <w:tcW w:w="1710" w:type="dxa"/>
          </w:tcPr>
          <w:p w14:paraId="62EFD865" w14:textId="2F3F07D5" w:rsidR="004C08EC" w:rsidRPr="00BC2805" w:rsidRDefault="00787B3E" w:rsidP="00BC2805">
            <w:pPr>
              <w:rPr>
                <w:rFonts w:asciiTheme="minorHAnsi" w:hAnsiTheme="minorHAnsi"/>
                <w:sz w:val="18"/>
                <w:lang w:val="en-CA"/>
              </w:rPr>
            </w:pPr>
            <w:r>
              <w:rPr>
                <w:rFonts w:asciiTheme="minorHAnsi" w:hAnsiTheme="minorHAnsi"/>
                <w:sz w:val="18"/>
                <w:lang w:val="en-CA"/>
              </w:rPr>
              <w:t xml:space="preserve"> </w:t>
            </w:r>
          </w:p>
        </w:tc>
        <w:tc>
          <w:tcPr>
            <w:tcW w:w="1214" w:type="dxa"/>
          </w:tcPr>
          <w:p w14:paraId="264D864A" w14:textId="2CB3A587" w:rsidR="004C08EC" w:rsidRDefault="004C08EC" w:rsidP="00313111">
            <w:pPr>
              <w:rPr>
                <w:rFonts w:asciiTheme="minorHAnsi" w:hAnsiTheme="minorHAnsi"/>
                <w:lang w:val="en-CA"/>
              </w:rPr>
            </w:pPr>
          </w:p>
        </w:tc>
        <w:tc>
          <w:tcPr>
            <w:tcW w:w="1980" w:type="dxa"/>
          </w:tcPr>
          <w:p w14:paraId="0725986F" w14:textId="28F9FBC5" w:rsidR="004C08EC" w:rsidRDefault="004C08EC" w:rsidP="00313111">
            <w:pPr>
              <w:rPr>
                <w:rFonts w:asciiTheme="minorHAnsi" w:hAnsiTheme="minorHAnsi"/>
                <w:lang w:val="en-CA"/>
              </w:rPr>
            </w:pPr>
          </w:p>
        </w:tc>
        <w:tc>
          <w:tcPr>
            <w:tcW w:w="4736" w:type="dxa"/>
          </w:tcPr>
          <w:p w14:paraId="48557BBE" w14:textId="3E79B50F" w:rsidR="004C08EC" w:rsidRDefault="004C08EC" w:rsidP="00313111">
            <w:pPr>
              <w:rPr>
                <w:rFonts w:asciiTheme="minorHAnsi" w:hAnsiTheme="minorHAnsi"/>
                <w:lang w:val="en-CA"/>
              </w:rPr>
            </w:pPr>
          </w:p>
        </w:tc>
      </w:tr>
      <w:tr w:rsidR="00472EF8" w14:paraId="68624BC8" w14:textId="77777777" w:rsidTr="00472EF8">
        <w:trPr>
          <w:trHeight w:hRule="exact" w:val="340"/>
        </w:trPr>
        <w:tc>
          <w:tcPr>
            <w:tcW w:w="1710" w:type="dxa"/>
            <w:tcBorders>
              <w:top w:val="single" w:sz="4" w:space="0" w:color="auto"/>
              <w:left w:val="single" w:sz="4" w:space="0" w:color="auto"/>
              <w:bottom w:val="single" w:sz="4" w:space="0" w:color="auto"/>
              <w:right w:val="single" w:sz="4" w:space="0" w:color="auto"/>
            </w:tcBorders>
          </w:tcPr>
          <w:p w14:paraId="475A8C2E" w14:textId="64CE0D36" w:rsidR="00B30EFC" w:rsidRPr="00BC2805" w:rsidRDefault="00B30EFC" w:rsidP="003D430E">
            <w:pPr>
              <w:rPr>
                <w:rFonts w:asciiTheme="minorHAnsi" w:hAnsiTheme="minorHAnsi"/>
                <w:sz w:val="18"/>
                <w:lang w:val="en-CA"/>
              </w:rPr>
            </w:pPr>
          </w:p>
        </w:tc>
        <w:tc>
          <w:tcPr>
            <w:tcW w:w="1214" w:type="dxa"/>
            <w:tcBorders>
              <w:top w:val="single" w:sz="4" w:space="0" w:color="auto"/>
              <w:left w:val="single" w:sz="4" w:space="0" w:color="auto"/>
              <w:bottom w:val="single" w:sz="4" w:space="0" w:color="auto"/>
              <w:right w:val="single" w:sz="4" w:space="0" w:color="auto"/>
            </w:tcBorders>
          </w:tcPr>
          <w:p w14:paraId="77C0A7BC" w14:textId="226D33C5" w:rsidR="00472EF8" w:rsidRDefault="00472EF8" w:rsidP="003D430E">
            <w:pPr>
              <w:rPr>
                <w:rFonts w:asciiTheme="minorHAnsi" w:hAnsiTheme="minorHAnsi"/>
                <w:lang w:val="en-CA"/>
              </w:rPr>
            </w:pPr>
          </w:p>
        </w:tc>
        <w:tc>
          <w:tcPr>
            <w:tcW w:w="1980" w:type="dxa"/>
            <w:tcBorders>
              <w:top w:val="single" w:sz="4" w:space="0" w:color="auto"/>
              <w:left w:val="single" w:sz="4" w:space="0" w:color="auto"/>
              <w:bottom w:val="single" w:sz="4" w:space="0" w:color="auto"/>
              <w:right w:val="single" w:sz="4" w:space="0" w:color="auto"/>
            </w:tcBorders>
          </w:tcPr>
          <w:p w14:paraId="34EFCE22" w14:textId="69E0EBAD" w:rsidR="00472EF8" w:rsidRDefault="00472EF8" w:rsidP="003D430E">
            <w:pPr>
              <w:rPr>
                <w:rFonts w:asciiTheme="minorHAnsi" w:hAnsiTheme="minorHAnsi"/>
                <w:lang w:val="en-CA"/>
              </w:rPr>
            </w:pPr>
          </w:p>
        </w:tc>
        <w:tc>
          <w:tcPr>
            <w:tcW w:w="4736" w:type="dxa"/>
            <w:tcBorders>
              <w:top w:val="single" w:sz="4" w:space="0" w:color="auto"/>
              <w:left w:val="single" w:sz="4" w:space="0" w:color="auto"/>
              <w:bottom w:val="single" w:sz="4" w:space="0" w:color="auto"/>
              <w:right w:val="single" w:sz="4" w:space="0" w:color="auto"/>
            </w:tcBorders>
          </w:tcPr>
          <w:p w14:paraId="6EC3CB7C" w14:textId="1B64918C" w:rsidR="00472EF8" w:rsidRDefault="00472EF8" w:rsidP="003D430E">
            <w:pPr>
              <w:rPr>
                <w:rFonts w:asciiTheme="minorHAnsi" w:hAnsiTheme="minorHAnsi"/>
                <w:lang w:val="en-CA"/>
              </w:rPr>
            </w:pPr>
          </w:p>
        </w:tc>
      </w:tr>
    </w:tbl>
    <w:p w14:paraId="1E021BB0" w14:textId="77777777" w:rsidR="00A07C5D" w:rsidRPr="005F71E6" w:rsidRDefault="00A07C5D" w:rsidP="00A07C5D">
      <w:pPr>
        <w:ind w:left="-180"/>
        <w:rPr>
          <w:rFonts w:asciiTheme="minorHAnsi" w:hAnsiTheme="minorHAnsi"/>
          <w:b/>
          <w:sz w:val="28"/>
          <w:szCs w:val="28"/>
          <w:lang w:val="en-CA"/>
        </w:rPr>
      </w:pPr>
    </w:p>
    <w:p w14:paraId="51ECF538" w14:textId="77777777" w:rsidR="0027547A" w:rsidRPr="005F71E6" w:rsidRDefault="0027547A" w:rsidP="00A07C5D">
      <w:pPr>
        <w:rPr>
          <w:rFonts w:asciiTheme="minorHAnsi" w:hAnsiTheme="minorHAnsi"/>
          <w:b/>
          <w:sz w:val="28"/>
          <w:szCs w:val="28"/>
          <w:lang w:val="en-CA"/>
        </w:rPr>
      </w:pPr>
      <w:r w:rsidRPr="005F71E6">
        <w:rPr>
          <w:rFonts w:asciiTheme="minorHAnsi" w:hAnsiTheme="minorHAnsi"/>
          <w:b/>
          <w:sz w:val="28"/>
          <w:szCs w:val="28"/>
          <w:lang w:val="en-CA"/>
        </w:rPr>
        <w:br w:type="page"/>
      </w:r>
    </w:p>
    <w:sdt>
      <w:sdtPr>
        <w:rPr>
          <w:rFonts w:asciiTheme="minorHAnsi" w:eastAsia="Times New Roman" w:hAnsiTheme="minorHAnsi" w:cs="Times New Roman"/>
          <w:b w:val="0"/>
          <w:bCs w:val="0"/>
          <w:color w:val="auto"/>
          <w:sz w:val="20"/>
          <w:szCs w:val="20"/>
          <w:lang w:val="en-GB"/>
        </w:rPr>
        <w:id w:val="24834379"/>
        <w:docPartObj>
          <w:docPartGallery w:val="Table of Contents"/>
          <w:docPartUnique/>
        </w:docPartObj>
      </w:sdtPr>
      <w:sdtEndPr/>
      <w:sdtContent>
        <w:p w14:paraId="0A884DB9" w14:textId="77777777" w:rsidR="00673ABA" w:rsidRPr="005F71E6" w:rsidRDefault="00673ABA">
          <w:pPr>
            <w:pStyle w:val="TOCHeading"/>
            <w:rPr>
              <w:rFonts w:asciiTheme="minorHAnsi" w:hAnsiTheme="minorHAnsi"/>
            </w:rPr>
          </w:pPr>
          <w:r w:rsidRPr="005F71E6">
            <w:rPr>
              <w:rFonts w:asciiTheme="minorHAnsi" w:hAnsiTheme="minorHAnsi"/>
            </w:rPr>
            <w:t>Table of Contents</w:t>
          </w:r>
        </w:p>
        <w:p w14:paraId="38E031D6" w14:textId="50048CBE" w:rsidR="00397EF5" w:rsidRDefault="00AE4016">
          <w:pPr>
            <w:pStyle w:val="TOC1"/>
            <w:rPr>
              <w:rFonts w:asciiTheme="minorHAnsi" w:eastAsiaTheme="minorEastAsia" w:hAnsiTheme="minorHAnsi" w:cstheme="minorBidi"/>
              <w:noProof/>
              <w:sz w:val="22"/>
              <w:szCs w:val="22"/>
              <w:lang w:val="en-CA" w:eastAsia="en-CA"/>
            </w:rPr>
          </w:pPr>
          <w:r w:rsidRPr="005F71E6">
            <w:rPr>
              <w:rFonts w:asciiTheme="minorHAnsi" w:hAnsiTheme="minorHAnsi"/>
            </w:rPr>
            <w:fldChar w:fldCharType="begin"/>
          </w:r>
          <w:r w:rsidR="00673ABA" w:rsidRPr="005F71E6">
            <w:rPr>
              <w:rFonts w:asciiTheme="minorHAnsi" w:hAnsiTheme="minorHAnsi"/>
            </w:rPr>
            <w:instrText xml:space="preserve"> TOC \o "1-3" \h \z \u </w:instrText>
          </w:r>
          <w:r w:rsidRPr="005F71E6">
            <w:rPr>
              <w:rFonts w:asciiTheme="minorHAnsi" w:hAnsiTheme="minorHAnsi"/>
            </w:rPr>
            <w:fldChar w:fldCharType="separate"/>
          </w:r>
          <w:hyperlink w:anchor="_Toc85536750" w:history="1">
            <w:r w:rsidR="00397EF5" w:rsidRPr="0074519E">
              <w:rPr>
                <w:rStyle w:val="Hyperlink"/>
                <w:noProof/>
              </w:rPr>
              <w:t>1.0 Executive Summary</w:t>
            </w:r>
            <w:r w:rsidR="00397EF5">
              <w:rPr>
                <w:noProof/>
                <w:webHidden/>
              </w:rPr>
              <w:tab/>
            </w:r>
            <w:r w:rsidR="00397EF5">
              <w:rPr>
                <w:noProof/>
                <w:webHidden/>
              </w:rPr>
              <w:fldChar w:fldCharType="begin"/>
            </w:r>
            <w:r w:rsidR="00397EF5">
              <w:rPr>
                <w:noProof/>
                <w:webHidden/>
              </w:rPr>
              <w:instrText xml:space="preserve"> PAGEREF _Toc85536750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BE4AACC" w14:textId="37943714" w:rsidR="00397EF5" w:rsidRDefault="00D264C0">
          <w:pPr>
            <w:pStyle w:val="TOC1"/>
            <w:rPr>
              <w:rFonts w:asciiTheme="minorHAnsi" w:eastAsiaTheme="minorEastAsia" w:hAnsiTheme="minorHAnsi" w:cstheme="minorBidi"/>
              <w:noProof/>
              <w:sz w:val="22"/>
              <w:szCs w:val="22"/>
              <w:lang w:val="en-CA" w:eastAsia="en-CA"/>
            </w:rPr>
          </w:pPr>
          <w:hyperlink w:anchor="_Toc85536751" w:history="1">
            <w:r w:rsidR="00397EF5" w:rsidRPr="0074519E">
              <w:rPr>
                <w:rStyle w:val="Hyperlink"/>
                <w:noProof/>
              </w:rPr>
              <w:t>2.0 Scope Section</w:t>
            </w:r>
            <w:r w:rsidR="00397EF5">
              <w:rPr>
                <w:noProof/>
                <w:webHidden/>
              </w:rPr>
              <w:tab/>
            </w:r>
            <w:r w:rsidR="00397EF5">
              <w:rPr>
                <w:noProof/>
                <w:webHidden/>
              </w:rPr>
              <w:fldChar w:fldCharType="begin"/>
            </w:r>
            <w:r w:rsidR="00397EF5">
              <w:rPr>
                <w:noProof/>
                <w:webHidden/>
              </w:rPr>
              <w:instrText xml:space="preserve"> PAGEREF _Toc85536751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E791598" w14:textId="465DD264" w:rsidR="00397EF5" w:rsidRDefault="00D264C0">
          <w:pPr>
            <w:pStyle w:val="TOC2"/>
            <w:rPr>
              <w:rFonts w:asciiTheme="minorHAnsi" w:eastAsiaTheme="minorEastAsia" w:hAnsiTheme="minorHAnsi" w:cstheme="minorBidi"/>
              <w:noProof/>
              <w:sz w:val="22"/>
              <w:szCs w:val="22"/>
              <w:lang w:val="en-CA" w:eastAsia="en-CA"/>
            </w:rPr>
          </w:pPr>
          <w:hyperlink w:anchor="_Toc85536752" w:history="1">
            <w:r w:rsidR="00397EF5" w:rsidRPr="0074519E">
              <w:rPr>
                <w:rStyle w:val="Hyperlink"/>
                <w:noProof/>
              </w:rPr>
              <w:t>2.1 Scope of Work</w:t>
            </w:r>
            <w:r w:rsidR="00397EF5">
              <w:rPr>
                <w:noProof/>
                <w:webHidden/>
              </w:rPr>
              <w:tab/>
            </w:r>
            <w:r w:rsidR="00397EF5">
              <w:rPr>
                <w:noProof/>
                <w:webHidden/>
              </w:rPr>
              <w:fldChar w:fldCharType="begin"/>
            </w:r>
            <w:r w:rsidR="00397EF5">
              <w:rPr>
                <w:noProof/>
                <w:webHidden/>
              </w:rPr>
              <w:instrText xml:space="preserve"> PAGEREF _Toc85536752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63E5EFA" w14:textId="76157062" w:rsidR="00397EF5" w:rsidRDefault="00D264C0">
          <w:pPr>
            <w:pStyle w:val="TOC2"/>
            <w:rPr>
              <w:rFonts w:asciiTheme="minorHAnsi" w:eastAsiaTheme="minorEastAsia" w:hAnsiTheme="minorHAnsi" w:cstheme="minorBidi"/>
              <w:noProof/>
              <w:sz w:val="22"/>
              <w:szCs w:val="22"/>
              <w:lang w:val="en-CA" w:eastAsia="en-CA"/>
            </w:rPr>
          </w:pPr>
          <w:hyperlink w:anchor="_Toc85536753" w:history="1">
            <w:r w:rsidR="00397EF5" w:rsidRPr="0074519E">
              <w:rPr>
                <w:rStyle w:val="Hyperlink"/>
                <w:noProof/>
              </w:rPr>
              <w:t>2.2 Benefit to the company</w:t>
            </w:r>
            <w:r w:rsidR="00397EF5">
              <w:rPr>
                <w:noProof/>
                <w:webHidden/>
              </w:rPr>
              <w:tab/>
            </w:r>
            <w:r w:rsidR="00397EF5">
              <w:rPr>
                <w:noProof/>
                <w:webHidden/>
              </w:rPr>
              <w:fldChar w:fldCharType="begin"/>
            </w:r>
            <w:r w:rsidR="00397EF5">
              <w:rPr>
                <w:noProof/>
                <w:webHidden/>
              </w:rPr>
              <w:instrText xml:space="preserve"> PAGEREF _Toc85536753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1CE9935" w14:textId="43D66C81" w:rsidR="00397EF5" w:rsidRDefault="00D264C0">
          <w:pPr>
            <w:pStyle w:val="TOC2"/>
            <w:rPr>
              <w:rFonts w:asciiTheme="minorHAnsi" w:eastAsiaTheme="minorEastAsia" w:hAnsiTheme="minorHAnsi" w:cstheme="minorBidi"/>
              <w:noProof/>
              <w:sz w:val="22"/>
              <w:szCs w:val="22"/>
              <w:lang w:val="en-CA" w:eastAsia="en-CA"/>
            </w:rPr>
          </w:pPr>
          <w:hyperlink w:anchor="_Toc85536754" w:history="1">
            <w:r w:rsidR="00397EF5" w:rsidRPr="0074519E">
              <w:rPr>
                <w:rStyle w:val="Hyperlink"/>
                <w:noProof/>
              </w:rPr>
              <w:t>2.3 Consequences if not done</w:t>
            </w:r>
            <w:r w:rsidR="00397EF5">
              <w:rPr>
                <w:noProof/>
                <w:webHidden/>
              </w:rPr>
              <w:tab/>
            </w:r>
            <w:r w:rsidR="00397EF5">
              <w:rPr>
                <w:noProof/>
                <w:webHidden/>
              </w:rPr>
              <w:fldChar w:fldCharType="begin"/>
            </w:r>
            <w:r w:rsidR="00397EF5">
              <w:rPr>
                <w:noProof/>
                <w:webHidden/>
              </w:rPr>
              <w:instrText xml:space="preserve"> PAGEREF _Toc85536754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DD82772" w14:textId="378E75F1" w:rsidR="00397EF5" w:rsidRDefault="00D264C0">
          <w:pPr>
            <w:pStyle w:val="TOC2"/>
            <w:rPr>
              <w:rFonts w:asciiTheme="minorHAnsi" w:eastAsiaTheme="minorEastAsia" w:hAnsiTheme="minorHAnsi" w:cstheme="minorBidi"/>
              <w:noProof/>
              <w:sz w:val="22"/>
              <w:szCs w:val="22"/>
              <w:lang w:val="en-CA" w:eastAsia="en-CA"/>
            </w:rPr>
          </w:pPr>
          <w:hyperlink w:anchor="_Toc85536755" w:history="1">
            <w:r w:rsidR="00397EF5" w:rsidRPr="0074519E">
              <w:rPr>
                <w:rStyle w:val="Hyperlink"/>
                <w:noProof/>
              </w:rPr>
              <w:t>2.4 Measurement Criteria</w:t>
            </w:r>
            <w:r w:rsidR="00397EF5">
              <w:rPr>
                <w:noProof/>
                <w:webHidden/>
              </w:rPr>
              <w:tab/>
            </w:r>
            <w:r w:rsidR="00397EF5">
              <w:rPr>
                <w:noProof/>
                <w:webHidden/>
              </w:rPr>
              <w:fldChar w:fldCharType="begin"/>
            </w:r>
            <w:r w:rsidR="00397EF5">
              <w:rPr>
                <w:noProof/>
                <w:webHidden/>
              </w:rPr>
              <w:instrText xml:space="preserve"> PAGEREF _Toc85536755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86E2C2B" w14:textId="4AB9A2E6" w:rsidR="00397EF5" w:rsidRDefault="00D264C0">
          <w:pPr>
            <w:pStyle w:val="TOC2"/>
            <w:rPr>
              <w:rFonts w:asciiTheme="minorHAnsi" w:eastAsiaTheme="minorEastAsia" w:hAnsiTheme="minorHAnsi" w:cstheme="minorBidi"/>
              <w:noProof/>
              <w:sz w:val="22"/>
              <w:szCs w:val="22"/>
              <w:lang w:val="en-CA" w:eastAsia="en-CA"/>
            </w:rPr>
          </w:pPr>
          <w:hyperlink w:anchor="_Toc85536756" w:history="1">
            <w:r w:rsidR="00397EF5" w:rsidRPr="0074519E">
              <w:rPr>
                <w:rStyle w:val="Hyperlink"/>
                <w:noProof/>
              </w:rPr>
              <w:t>2.5 Acceptance Summary Checklist</w:t>
            </w:r>
            <w:r w:rsidR="00397EF5">
              <w:rPr>
                <w:noProof/>
                <w:webHidden/>
              </w:rPr>
              <w:tab/>
            </w:r>
            <w:r w:rsidR="00397EF5">
              <w:rPr>
                <w:noProof/>
                <w:webHidden/>
              </w:rPr>
              <w:fldChar w:fldCharType="begin"/>
            </w:r>
            <w:r w:rsidR="00397EF5">
              <w:rPr>
                <w:noProof/>
                <w:webHidden/>
              </w:rPr>
              <w:instrText xml:space="preserve"> PAGEREF _Toc85536756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5A11974" w14:textId="12AE6AB5" w:rsidR="00397EF5" w:rsidRDefault="00D264C0">
          <w:pPr>
            <w:pStyle w:val="TOC1"/>
            <w:rPr>
              <w:rFonts w:asciiTheme="minorHAnsi" w:eastAsiaTheme="minorEastAsia" w:hAnsiTheme="minorHAnsi" w:cstheme="minorBidi"/>
              <w:noProof/>
              <w:sz w:val="22"/>
              <w:szCs w:val="22"/>
              <w:lang w:val="en-CA" w:eastAsia="en-CA"/>
            </w:rPr>
          </w:pPr>
          <w:hyperlink w:anchor="_Toc85536757" w:history="1">
            <w:r w:rsidR="00397EF5" w:rsidRPr="0074519E">
              <w:rPr>
                <w:rStyle w:val="Hyperlink"/>
                <w:noProof/>
              </w:rPr>
              <w:t>3.0 Financial Section</w:t>
            </w:r>
            <w:r w:rsidR="00397EF5">
              <w:rPr>
                <w:noProof/>
                <w:webHidden/>
              </w:rPr>
              <w:tab/>
            </w:r>
            <w:r w:rsidR="00397EF5">
              <w:rPr>
                <w:noProof/>
                <w:webHidden/>
              </w:rPr>
              <w:fldChar w:fldCharType="begin"/>
            </w:r>
            <w:r w:rsidR="00397EF5">
              <w:rPr>
                <w:noProof/>
                <w:webHidden/>
              </w:rPr>
              <w:instrText xml:space="preserve"> PAGEREF _Toc85536757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05A5AF3" w14:textId="45D494E6" w:rsidR="00397EF5" w:rsidRDefault="00D264C0">
          <w:pPr>
            <w:pStyle w:val="TOC2"/>
            <w:rPr>
              <w:rFonts w:asciiTheme="minorHAnsi" w:eastAsiaTheme="minorEastAsia" w:hAnsiTheme="minorHAnsi" w:cstheme="minorBidi"/>
              <w:noProof/>
              <w:sz w:val="22"/>
              <w:szCs w:val="22"/>
              <w:lang w:val="en-CA" w:eastAsia="en-CA"/>
            </w:rPr>
          </w:pPr>
          <w:hyperlink w:anchor="_Toc85536758" w:history="1">
            <w:r w:rsidR="00397EF5" w:rsidRPr="0074519E">
              <w:rPr>
                <w:rStyle w:val="Hyperlink"/>
                <w:noProof/>
              </w:rPr>
              <w:t>3.1 General Information</w:t>
            </w:r>
            <w:r w:rsidR="00397EF5">
              <w:rPr>
                <w:noProof/>
                <w:webHidden/>
              </w:rPr>
              <w:tab/>
            </w:r>
            <w:r w:rsidR="00397EF5">
              <w:rPr>
                <w:noProof/>
                <w:webHidden/>
              </w:rPr>
              <w:fldChar w:fldCharType="begin"/>
            </w:r>
            <w:r w:rsidR="00397EF5">
              <w:rPr>
                <w:noProof/>
                <w:webHidden/>
              </w:rPr>
              <w:instrText xml:space="preserve"> PAGEREF _Toc85536758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55FCDA8" w14:textId="5CDC8195" w:rsidR="00397EF5" w:rsidRDefault="00D264C0">
          <w:pPr>
            <w:pStyle w:val="TOC2"/>
            <w:rPr>
              <w:rFonts w:asciiTheme="minorHAnsi" w:eastAsiaTheme="minorEastAsia" w:hAnsiTheme="minorHAnsi" w:cstheme="minorBidi"/>
              <w:noProof/>
              <w:sz w:val="22"/>
              <w:szCs w:val="22"/>
              <w:lang w:val="en-CA" w:eastAsia="en-CA"/>
            </w:rPr>
          </w:pPr>
          <w:hyperlink w:anchor="_Toc85536759" w:history="1">
            <w:r w:rsidR="00397EF5" w:rsidRPr="0074519E">
              <w:rPr>
                <w:rStyle w:val="Hyperlink"/>
                <w:noProof/>
              </w:rPr>
              <w:t>3.2 Inter-company/department Charges (if applicable)</w:t>
            </w:r>
            <w:r w:rsidR="00397EF5">
              <w:rPr>
                <w:noProof/>
                <w:webHidden/>
              </w:rPr>
              <w:tab/>
            </w:r>
            <w:r w:rsidR="00397EF5">
              <w:rPr>
                <w:noProof/>
                <w:webHidden/>
              </w:rPr>
              <w:fldChar w:fldCharType="begin"/>
            </w:r>
            <w:r w:rsidR="00397EF5">
              <w:rPr>
                <w:noProof/>
                <w:webHidden/>
              </w:rPr>
              <w:instrText xml:space="preserve"> PAGEREF _Toc85536759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7617469" w14:textId="0F9E54B3" w:rsidR="00397EF5" w:rsidRDefault="00D264C0">
          <w:pPr>
            <w:pStyle w:val="TOC2"/>
            <w:rPr>
              <w:rFonts w:asciiTheme="minorHAnsi" w:eastAsiaTheme="minorEastAsia" w:hAnsiTheme="minorHAnsi" w:cstheme="minorBidi"/>
              <w:noProof/>
              <w:sz w:val="22"/>
              <w:szCs w:val="22"/>
              <w:lang w:val="en-CA" w:eastAsia="en-CA"/>
            </w:rPr>
          </w:pPr>
          <w:hyperlink w:anchor="_Toc85536760" w:history="1">
            <w:r w:rsidR="00397EF5" w:rsidRPr="0074519E">
              <w:rPr>
                <w:rStyle w:val="Hyperlink"/>
                <w:noProof/>
              </w:rPr>
              <w:t>3.3 Bill of Materials</w:t>
            </w:r>
            <w:r w:rsidR="00397EF5">
              <w:rPr>
                <w:noProof/>
                <w:webHidden/>
              </w:rPr>
              <w:tab/>
            </w:r>
            <w:r w:rsidR="00397EF5">
              <w:rPr>
                <w:noProof/>
                <w:webHidden/>
              </w:rPr>
              <w:fldChar w:fldCharType="begin"/>
            </w:r>
            <w:r w:rsidR="00397EF5">
              <w:rPr>
                <w:noProof/>
                <w:webHidden/>
              </w:rPr>
              <w:instrText xml:space="preserve"> PAGEREF _Toc85536760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0BB9378" w14:textId="582302FC" w:rsidR="00397EF5" w:rsidRDefault="00D264C0">
          <w:pPr>
            <w:pStyle w:val="TOC2"/>
            <w:rPr>
              <w:rFonts w:asciiTheme="minorHAnsi" w:eastAsiaTheme="minorEastAsia" w:hAnsiTheme="minorHAnsi" w:cstheme="minorBidi"/>
              <w:noProof/>
              <w:sz w:val="22"/>
              <w:szCs w:val="22"/>
              <w:lang w:val="en-CA" w:eastAsia="en-CA"/>
            </w:rPr>
          </w:pPr>
          <w:hyperlink w:anchor="_Toc85536761" w:history="1">
            <w:r w:rsidR="00397EF5" w:rsidRPr="0074519E">
              <w:rPr>
                <w:rStyle w:val="Hyperlink"/>
                <w:noProof/>
              </w:rPr>
              <w:t>3.4 OPEX</w:t>
            </w:r>
            <w:r w:rsidR="00397EF5">
              <w:rPr>
                <w:noProof/>
                <w:webHidden/>
              </w:rPr>
              <w:tab/>
            </w:r>
            <w:r w:rsidR="00397EF5">
              <w:rPr>
                <w:noProof/>
                <w:webHidden/>
              </w:rPr>
              <w:fldChar w:fldCharType="begin"/>
            </w:r>
            <w:r w:rsidR="00397EF5">
              <w:rPr>
                <w:noProof/>
                <w:webHidden/>
              </w:rPr>
              <w:instrText xml:space="preserve"> PAGEREF _Toc85536761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77154CB0" w14:textId="4263ACA0" w:rsidR="00397EF5" w:rsidRDefault="00D264C0">
          <w:pPr>
            <w:pStyle w:val="TOC1"/>
            <w:rPr>
              <w:rFonts w:asciiTheme="minorHAnsi" w:eastAsiaTheme="minorEastAsia" w:hAnsiTheme="minorHAnsi" w:cstheme="minorBidi"/>
              <w:noProof/>
              <w:sz w:val="22"/>
              <w:szCs w:val="22"/>
              <w:lang w:val="en-CA" w:eastAsia="en-CA"/>
            </w:rPr>
          </w:pPr>
          <w:hyperlink w:anchor="_Toc85536762" w:history="1">
            <w:r w:rsidR="00397EF5" w:rsidRPr="0074519E">
              <w:rPr>
                <w:rStyle w:val="Hyperlink"/>
                <w:noProof/>
              </w:rPr>
              <w:t>4.0 Technical Section</w:t>
            </w:r>
            <w:r w:rsidR="00397EF5">
              <w:rPr>
                <w:noProof/>
                <w:webHidden/>
              </w:rPr>
              <w:tab/>
            </w:r>
            <w:r w:rsidR="00397EF5">
              <w:rPr>
                <w:noProof/>
                <w:webHidden/>
              </w:rPr>
              <w:fldChar w:fldCharType="begin"/>
            </w:r>
            <w:r w:rsidR="00397EF5">
              <w:rPr>
                <w:noProof/>
                <w:webHidden/>
              </w:rPr>
              <w:instrText xml:space="preserve"> PAGEREF _Toc85536762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72C03F0" w14:textId="1CC02553" w:rsidR="00397EF5" w:rsidRDefault="00D264C0">
          <w:pPr>
            <w:pStyle w:val="TOC2"/>
            <w:rPr>
              <w:rFonts w:asciiTheme="minorHAnsi" w:eastAsiaTheme="minorEastAsia" w:hAnsiTheme="minorHAnsi" w:cstheme="minorBidi"/>
              <w:noProof/>
              <w:sz w:val="22"/>
              <w:szCs w:val="22"/>
              <w:lang w:val="en-CA" w:eastAsia="en-CA"/>
            </w:rPr>
          </w:pPr>
          <w:hyperlink w:anchor="_Toc85536763" w:history="1">
            <w:r w:rsidR="00397EF5" w:rsidRPr="0074519E">
              <w:rPr>
                <w:rStyle w:val="Hyperlink"/>
                <w:noProof/>
              </w:rPr>
              <w:t>4.1 Solution Overview</w:t>
            </w:r>
            <w:r w:rsidR="00397EF5">
              <w:rPr>
                <w:noProof/>
                <w:webHidden/>
              </w:rPr>
              <w:tab/>
            </w:r>
            <w:r w:rsidR="00397EF5">
              <w:rPr>
                <w:noProof/>
                <w:webHidden/>
              </w:rPr>
              <w:fldChar w:fldCharType="begin"/>
            </w:r>
            <w:r w:rsidR="00397EF5">
              <w:rPr>
                <w:noProof/>
                <w:webHidden/>
              </w:rPr>
              <w:instrText xml:space="preserve"> PAGEREF _Toc85536763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E9FB560" w14:textId="29F34D7A" w:rsidR="00397EF5" w:rsidRDefault="00D264C0">
          <w:pPr>
            <w:pStyle w:val="TOC3"/>
            <w:rPr>
              <w:rFonts w:asciiTheme="minorHAnsi" w:eastAsiaTheme="minorEastAsia" w:hAnsiTheme="minorHAnsi" w:cstheme="minorBidi"/>
              <w:noProof/>
              <w:sz w:val="22"/>
              <w:szCs w:val="22"/>
              <w:lang w:val="en-CA" w:eastAsia="en-CA"/>
            </w:rPr>
          </w:pPr>
          <w:hyperlink w:anchor="_Toc85536764" w:history="1">
            <w:r w:rsidR="00397EF5" w:rsidRPr="0074519E">
              <w:rPr>
                <w:rStyle w:val="Hyperlink"/>
                <w:noProof/>
              </w:rPr>
              <w:t xml:space="preserve">4.1.1 </w:t>
            </w:r>
            <w:r w:rsidR="00397EF5" w:rsidRPr="0074519E">
              <w:rPr>
                <w:rStyle w:val="Hyperlink"/>
                <w:noProof/>
                <w:highlight w:val="yellow"/>
              </w:rPr>
              <w:t>«Type7750»</w:t>
            </w:r>
            <w:r w:rsidR="00397EF5" w:rsidRPr="0074519E">
              <w:rPr>
                <w:rStyle w:val="Hyperlink"/>
                <w:noProof/>
              </w:rPr>
              <w:t xml:space="preserve"> Install at  </w:t>
            </w:r>
            <w:r w:rsidR="00397EF5" w:rsidRPr="0074519E">
              <w:rPr>
                <w:rStyle w:val="Hyperlink"/>
                <w:noProof/>
                <w:highlight w:val="yellow"/>
              </w:rPr>
              <w:t>«Address»</w:t>
            </w:r>
            <w:r w:rsidR="00397EF5">
              <w:rPr>
                <w:noProof/>
                <w:webHidden/>
              </w:rPr>
              <w:tab/>
            </w:r>
            <w:r w:rsidR="00397EF5">
              <w:rPr>
                <w:noProof/>
                <w:webHidden/>
              </w:rPr>
              <w:fldChar w:fldCharType="begin"/>
            </w:r>
            <w:r w:rsidR="00397EF5">
              <w:rPr>
                <w:noProof/>
                <w:webHidden/>
              </w:rPr>
              <w:instrText xml:space="preserve"> PAGEREF _Toc85536764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FFDFDA4" w14:textId="33BE3981" w:rsidR="00397EF5" w:rsidRDefault="00D264C0">
          <w:pPr>
            <w:pStyle w:val="TOC3"/>
            <w:rPr>
              <w:rFonts w:asciiTheme="minorHAnsi" w:eastAsiaTheme="minorEastAsia" w:hAnsiTheme="minorHAnsi" w:cstheme="minorBidi"/>
              <w:noProof/>
              <w:sz w:val="22"/>
              <w:szCs w:val="22"/>
              <w:lang w:val="en-CA" w:eastAsia="en-CA"/>
            </w:rPr>
          </w:pPr>
          <w:hyperlink w:anchor="_Toc85536765" w:history="1">
            <w:r w:rsidR="00397EF5" w:rsidRPr="0074519E">
              <w:rPr>
                <w:rStyle w:val="Hyperlink"/>
                <w:noProof/>
              </w:rPr>
              <w:t>4.1.2 Service Flow Diagram</w:t>
            </w:r>
            <w:r w:rsidR="00397EF5">
              <w:rPr>
                <w:noProof/>
                <w:webHidden/>
              </w:rPr>
              <w:tab/>
            </w:r>
            <w:r w:rsidR="00397EF5">
              <w:rPr>
                <w:noProof/>
                <w:webHidden/>
              </w:rPr>
              <w:fldChar w:fldCharType="begin"/>
            </w:r>
            <w:r w:rsidR="00397EF5">
              <w:rPr>
                <w:noProof/>
                <w:webHidden/>
              </w:rPr>
              <w:instrText xml:space="preserve"> PAGEREF _Toc85536765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DF84749" w14:textId="4A6E52A3" w:rsidR="00397EF5" w:rsidRDefault="00D264C0">
          <w:pPr>
            <w:pStyle w:val="TOC2"/>
            <w:rPr>
              <w:rFonts w:asciiTheme="minorHAnsi" w:eastAsiaTheme="minorEastAsia" w:hAnsiTheme="minorHAnsi" w:cstheme="minorBidi"/>
              <w:noProof/>
              <w:sz w:val="22"/>
              <w:szCs w:val="22"/>
              <w:lang w:val="en-CA" w:eastAsia="en-CA"/>
            </w:rPr>
          </w:pPr>
          <w:hyperlink w:anchor="_Toc85536766" w:history="1">
            <w:r w:rsidR="00397EF5" w:rsidRPr="0074519E">
              <w:rPr>
                <w:rStyle w:val="Hyperlink"/>
                <w:noProof/>
              </w:rPr>
              <w:t>4.2 Platform Specifications</w:t>
            </w:r>
            <w:r w:rsidR="00397EF5">
              <w:rPr>
                <w:noProof/>
                <w:webHidden/>
              </w:rPr>
              <w:tab/>
            </w:r>
            <w:r w:rsidR="00397EF5">
              <w:rPr>
                <w:noProof/>
                <w:webHidden/>
              </w:rPr>
              <w:fldChar w:fldCharType="begin"/>
            </w:r>
            <w:r w:rsidR="00397EF5">
              <w:rPr>
                <w:noProof/>
                <w:webHidden/>
              </w:rPr>
              <w:instrText xml:space="preserve"> PAGEREF _Toc85536766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8D372AA" w14:textId="6B8DD9A1" w:rsidR="00397EF5" w:rsidRDefault="00D264C0">
          <w:pPr>
            <w:pStyle w:val="TOC3"/>
            <w:rPr>
              <w:rFonts w:asciiTheme="minorHAnsi" w:eastAsiaTheme="minorEastAsia" w:hAnsiTheme="minorHAnsi" w:cstheme="minorBidi"/>
              <w:noProof/>
              <w:sz w:val="22"/>
              <w:szCs w:val="22"/>
              <w:lang w:val="en-CA" w:eastAsia="en-CA"/>
            </w:rPr>
          </w:pPr>
          <w:hyperlink w:anchor="_Toc85536767" w:history="1">
            <w:r w:rsidR="00397EF5" w:rsidRPr="0074519E">
              <w:rPr>
                <w:rStyle w:val="Hyperlink"/>
                <w:rFonts w:cs="Arial"/>
                <w:noProof/>
              </w:rPr>
              <w:t>4.2.1 Hardware Specifications</w:t>
            </w:r>
            <w:r w:rsidR="00397EF5">
              <w:rPr>
                <w:noProof/>
                <w:webHidden/>
              </w:rPr>
              <w:tab/>
            </w:r>
            <w:r w:rsidR="00397EF5">
              <w:rPr>
                <w:noProof/>
                <w:webHidden/>
              </w:rPr>
              <w:fldChar w:fldCharType="begin"/>
            </w:r>
            <w:r w:rsidR="00397EF5">
              <w:rPr>
                <w:noProof/>
                <w:webHidden/>
              </w:rPr>
              <w:instrText xml:space="preserve"> PAGEREF _Toc85536767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2E2D7F9" w14:textId="497D19A6" w:rsidR="00397EF5" w:rsidRDefault="00D264C0">
          <w:pPr>
            <w:pStyle w:val="TOC3"/>
            <w:rPr>
              <w:rFonts w:asciiTheme="minorHAnsi" w:eastAsiaTheme="minorEastAsia" w:hAnsiTheme="minorHAnsi" w:cstheme="minorBidi"/>
              <w:noProof/>
              <w:sz w:val="22"/>
              <w:szCs w:val="22"/>
              <w:lang w:val="en-CA" w:eastAsia="en-CA"/>
            </w:rPr>
          </w:pPr>
          <w:hyperlink w:anchor="_Toc85536768" w:history="1">
            <w:r w:rsidR="00397EF5" w:rsidRPr="0074519E">
              <w:rPr>
                <w:rStyle w:val="Hyperlink"/>
                <w:rFonts w:cs="Arial"/>
                <w:noProof/>
              </w:rPr>
              <w:t>4.2.2 Physical Installation</w:t>
            </w:r>
            <w:r w:rsidR="00397EF5">
              <w:rPr>
                <w:noProof/>
                <w:webHidden/>
              </w:rPr>
              <w:tab/>
            </w:r>
            <w:r w:rsidR="00397EF5">
              <w:rPr>
                <w:noProof/>
                <w:webHidden/>
              </w:rPr>
              <w:fldChar w:fldCharType="begin"/>
            </w:r>
            <w:r w:rsidR="00397EF5">
              <w:rPr>
                <w:noProof/>
                <w:webHidden/>
              </w:rPr>
              <w:instrText xml:space="preserve"> PAGEREF _Toc85536768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3843ABC" w14:textId="24123EF3" w:rsidR="00397EF5" w:rsidRDefault="00D264C0">
          <w:pPr>
            <w:pStyle w:val="TOC3"/>
            <w:rPr>
              <w:rFonts w:asciiTheme="minorHAnsi" w:eastAsiaTheme="minorEastAsia" w:hAnsiTheme="minorHAnsi" w:cstheme="minorBidi"/>
              <w:noProof/>
              <w:sz w:val="22"/>
              <w:szCs w:val="22"/>
              <w:lang w:val="en-CA" w:eastAsia="en-CA"/>
            </w:rPr>
          </w:pPr>
          <w:hyperlink w:anchor="_Toc85536769" w:history="1">
            <w:r w:rsidR="00397EF5" w:rsidRPr="0074519E">
              <w:rPr>
                <w:rStyle w:val="Hyperlink"/>
                <w:rFonts w:cs="Arial"/>
                <w:noProof/>
              </w:rPr>
              <w:t>4.2.3 Logical Network Connections</w:t>
            </w:r>
            <w:r w:rsidR="00397EF5">
              <w:rPr>
                <w:noProof/>
                <w:webHidden/>
              </w:rPr>
              <w:tab/>
            </w:r>
            <w:r w:rsidR="00397EF5">
              <w:rPr>
                <w:noProof/>
                <w:webHidden/>
              </w:rPr>
              <w:fldChar w:fldCharType="begin"/>
            </w:r>
            <w:r w:rsidR="00397EF5">
              <w:rPr>
                <w:noProof/>
                <w:webHidden/>
              </w:rPr>
              <w:instrText xml:space="preserve"> PAGEREF _Toc85536769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2CDF884" w14:textId="71DFD105" w:rsidR="00397EF5" w:rsidRDefault="00D264C0">
          <w:pPr>
            <w:pStyle w:val="TOC3"/>
            <w:rPr>
              <w:rFonts w:asciiTheme="minorHAnsi" w:eastAsiaTheme="minorEastAsia" w:hAnsiTheme="minorHAnsi" w:cstheme="minorBidi"/>
              <w:noProof/>
              <w:sz w:val="22"/>
              <w:szCs w:val="22"/>
              <w:lang w:val="en-CA" w:eastAsia="en-CA"/>
            </w:rPr>
          </w:pPr>
          <w:hyperlink w:anchor="_Toc85536770" w:history="1">
            <w:r w:rsidR="00397EF5" w:rsidRPr="0074519E">
              <w:rPr>
                <w:rStyle w:val="Hyperlink"/>
                <w:rFonts w:cs="Arial"/>
                <w:noProof/>
              </w:rPr>
              <w:t>4.2.4 Network Management</w:t>
            </w:r>
            <w:r w:rsidR="00397EF5">
              <w:rPr>
                <w:noProof/>
                <w:webHidden/>
              </w:rPr>
              <w:tab/>
            </w:r>
            <w:r w:rsidR="00397EF5">
              <w:rPr>
                <w:noProof/>
                <w:webHidden/>
              </w:rPr>
              <w:fldChar w:fldCharType="begin"/>
            </w:r>
            <w:r w:rsidR="00397EF5">
              <w:rPr>
                <w:noProof/>
                <w:webHidden/>
              </w:rPr>
              <w:instrText xml:space="preserve"> PAGEREF _Toc85536770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2C3BEF6" w14:textId="06DFB370" w:rsidR="00397EF5" w:rsidRDefault="00D264C0">
          <w:pPr>
            <w:pStyle w:val="TOC3"/>
            <w:rPr>
              <w:rFonts w:asciiTheme="minorHAnsi" w:eastAsiaTheme="minorEastAsia" w:hAnsiTheme="minorHAnsi" w:cstheme="minorBidi"/>
              <w:noProof/>
              <w:sz w:val="22"/>
              <w:szCs w:val="22"/>
              <w:lang w:val="en-CA" w:eastAsia="en-CA"/>
            </w:rPr>
          </w:pPr>
          <w:hyperlink w:anchor="_Toc85536771" w:history="1">
            <w:r w:rsidR="00397EF5" w:rsidRPr="0074519E">
              <w:rPr>
                <w:rStyle w:val="Hyperlink"/>
                <w:rFonts w:cs="Arial"/>
                <w:noProof/>
              </w:rPr>
              <w:t xml:space="preserve">4.2.5 </w:t>
            </w:r>
            <w:r w:rsidR="00397EF5" w:rsidRPr="0074519E">
              <w:rPr>
                <w:rStyle w:val="Hyperlink"/>
                <w:noProof/>
              </w:rPr>
              <w:t>Network Timing</w:t>
            </w:r>
            <w:r w:rsidR="00397EF5">
              <w:rPr>
                <w:noProof/>
                <w:webHidden/>
              </w:rPr>
              <w:tab/>
            </w:r>
            <w:r w:rsidR="00397EF5">
              <w:rPr>
                <w:noProof/>
                <w:webHidden/>
              </w:rPr>
              <w:fldChar w:fldCharType="begin"/>
            </w:r>
            <w:r w:rsidR="00397EF5">
              <w:rPr>
                <w:noProof/>
                <w:webHidden/>
              </w:rPr>
              <w:instrText xml:space="preserve"> PAGEREF _Toc85536771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A81C97E" w14:textId="5DC63594" w:rsidR="00397EF5" w:rsidRDefault="00D264C0">
          <w:pPr>
            <w:pStyle w:val="TOC3"/>
            <w:rPr>
              <w:rFonts w:asciiTheme="minorHAnsi" w:eastAsiaTheme="minorEastAsia" w:hAnsiTheme="minorHAnsi" w:cstheme="minorBidi"/>
              <w:noProof/>
              <w:sz w:val="22"/>
              <w:szCs w:val="22"/>
              <w:lang w:val="en-CA" w:eastAsia="en-CA"/>
            </w:rPr>
          </w:pPr>
          <w:hyperlink w:anchor="_Toc85536772" w:history="1">
            <w:r w:rsidR="00397EF5" w:rsidRPr="0074519E">
              <w:rPr>
                <w:rStyle w:val="Hyperlink"/>
                <w:rFonts w:cs="Arial"/>
                <w:noProof/>
              </w:rPr>
              <w:t>4.2.6 Operating System</w:t>
            </w:r>
            <w:r w:rsidR="00397EF5">
              <w:rPr>
                <w:noProof/>
                <w:webHidden/>
              </w:rPr>
              <w:tab/>
            </w:r>
            <w:r w:rsidR="00397EF5">
              <w:rPr>
                <w:noProof/>
                <w:webHidden/>
              </w:rPr>
              <w:fldChar w:fldCharType="begin"/>
            </w:r>
            <w:r w:rsidR="00397EF5">
              <w:rPr>
                <w:noProof/>
                <w:webHidden/>
              </w:rPr>
              <w:instrText xml:space="preserve"> PAGEREF _Toc85536772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01BD6B8" w14:textId="5941374A" w:rsidR="00397EF5" w:rsidRDefault="00D264C0">
          <w:pPr>
            <w:pStyle w:val="TOC3"/>
            <w:rPr>
              <w:rFonts w:asciiTheme="minorHAnsi" w:eastAsiaTheme="minorEastAsia" w:hAnsiTheme="minorHAnsi" w:cstheme="minorBidi"/>
              <w:noProof/>
              <w:sz w:val="22"/>
              <w:szCs w:val="22"/>
              <w:lang w:val="en-CA" w:eastAsia="en-CA"/>
            </w:rPr>
          </w:pPr>
          <w:hyperlink w:anchor="_Toc85536773" w:history="1">
            <w:r w:rsidR="00397EF5" w:rsidRPr="0074519E">
              <w:rPr>
                <w:rStyle w:val="Hyperlink"/>
                <w:rFonts w:cs="Arial"/>
                <w:noProof/>
              </w:rPr>
              <w:t>4.2.7 Initial Dimensioning</w:t>
            </w:r>
            <w:r w:rsidR="00397EF5">
              <w:rPr>
                <w:noProof/>
                <w:webHidden/>
              </w:rPr>
              <w:tab/>
            </w:r>
            <w:r w:rsidR="00397EF5">
              <w:rPr>
                <w:noProof/>
                <w:webHidden/>
              </w:rPr>
              <w:fldChar w:fldCharType="begin"/>
            </w:r>
            <w:r w:rsidR="00397EF5">
              <w:rPr>
                <w:noProof/>
                <w:webHidden/>
              </w:rPr>
              <w:instrText xml:space="preserve"> PAGEREF _Toc85536773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709128F" w14:textId="39626C8F" w:rsidR="00397EF5" w:rsidRDefault="00D264C0">
          <w:pPr>
            <w:pStyle w:val="TOC3"/>
            <w:rPr>
              <w:rFonts w:asciiTheme="minorHAnsi" w:eastAsiaTheme="minorEastAsia" w:hAnsiTheme="minorHAnsi" w:cstheme="minorBidi"/>
              <w:noProof/>
              <w:sz w:val="22"/>
              <w:szCs w:val="22"/>
              <w:lang w:val="en-CA" w:eastAsia="en-CA"/>
            </w:rPr>
          </w:pPr>
          <w:hyperlink w:anchor="_Toc85536774" w:history="1">
            <w:r w:rsidR="00397EF5" w:rsidRPr="0074519E">
              <w:rPr>
                <w:rStyle w:val="Hyperlink"/>
                <w:rFonts w:cs="Arial"/>
                <w:noProof/>
              </w:rPr>
              <w:t>4.2.8 Application Functional Specifications</w:t>
            </w:r>
            <w:r w:rsidR="00397EF5">
              <w:rPr>
                <w:noProof/>
                <w:webHidden/>
              </w:rPr>
              <w:tab/>
            </w:r>
            <w:r w:rsidR="00397EF5">
              <w:rPr>
                <w:noProof/>
                <w:webHidden/>
              </w:rPr>
              <w:fldChar w:fldCharType="begin"/>
            </w:r>
            <w:r w:rsidR="00397EF5">
              <w:rPr>
                <w:noProof/>
                <w:webHidden/>
              </w:rPr>
              <w:instrText xml:space="preserve"> PAGEREF _Toc85536774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219B6E3" w14:textId="3F0EEA52" w:rsidR="00397EF5" w:rsidRDefault="00D264C0">
          <w:pPr>
            <w:pStyle w:val="TOC3"/>
            <w:rPr>
              <w:rFonts w:asciiTheme="minorHAnsi" w:eastAsiaTheme="minorEastAsia" w:hAnsiTheme="minorHAnsi" w:cstheme="minorBidi"/>
              <w:noProof/>
              <w:sz w:val="22"/>
              <w:szCs w:val="22"/>
              <w:lang w:val="en-CA" w:eastAsia="en-CA"/>
            </w:rPr>
          </w:pPr>
          <w:hyperlink w:anchor="_Toc85536775" w:history="1">
            <w:r w:rsidR="00397EF5" w:rsidRPr="0074519E">
              <w:rPr>
                <w:rStyle w:val="Hyperlink"/>
                <w:rFonts w:cs="Arial"/>
                <w:noProof/>
              </w:rPr>
              <w:t>4.2.9 Service Redundancy and Failover Capabilities</w:t>
            </w:r>
            <w:r w:rsidR="00397EF5">
              <w:rPr>
                <w:noProof/>
                <w:webHidden/>
              </w:rPr>
              <w:tab/>
            </w:r>
            <w:r w:rsidR="00397EF5">
              <w:rPr>
                <w:noProof/>
                <w:webHidden/>
              </w:rPr>
              <w:fldChar w:fldCharType="begin"/>
            </w:r>
            <w:r w:rsidR="00397EF5">
              <w:rPr>
                <w:noProof/>
                <w:webHidden/>
              </w:rPr>
              <w:instrText xml:space="preserve"> PAGEREF _Toc85536775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F8A127C" w14:textId="1BA53B67" w:rsidR="00397EF5" w:rsidRDefault="00D264C0">
          <w:pPr>
            <w:pStyle w:val="TOC3"/>
            <w:rPr>
              <w:rFonts w:asciiTheme="minorHAnsi" w:eastAsiaTheme="minorEastAsia" w:hAnsiTheme="minorHAnsi" w:cstheme="minorBidi"/>
              <w:noProof/>
              <w:sz w:val="22"/>
              <w:szCs w:val="22"/>
              <w:lang w:val="en-CA" w:eastAsia="en-CA"/>
            </w:rPr>
          </w:pPr>
          <w:hyperlink w:anchor="_Toc85536776" w:history="1">
            <w:r w:rsidR="00397EF5" w:rsidRPr="0074519E">
              <w:rPr>
                <w:rStyle w:val="Hyperlink"/>
                <w:rFonts w:cs="Arial"/>
                <w:noProof/>
              </w:rPr>
              <w:t>4.2.10 Support Services</w:t>
            </w:r>
            <w:r w:rsidR="00397EF5">
              <w:rPr>
                <w:noProof/>
                <w:webHidden/>
              </w:rPr>
              <w:tab/>
            </w:r>
            <w:r w:rsidR="00397EF5">
              <w:rPr>
                <w:noProof/>
                <w:webHidden/>
              </w:rPr>
              <w:fldChar w:fldCharType="begin"/>
            </w:r>
            <w:r w:rsidR="00397EF5">
              <w:rPr>
                <w:noProof/>
                <w:webHidden/>
              </w:rPr>
              <w:instrText xml:space="preserve"> PAGEREF _Toc85536776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EF3E7BB" w14:textId="44F0BB17" w:rsidR="00397EF5" w:rsidRDefault="00D264C0">
          <w:pPr>
            <w:pStyle w:val="TOC3"/>
            <w:rPr>
              <w:rFonts w:asciiTheme="minorHAnsi" w:eastAsiaTheme="minorEastAsia" w:hAnsiTheme="minorHAnsi" w:cstheme="minorBidi"/>
              <w:noProof/>
              <w:sz w:val="22"/>
              <w:szCs w:val="22"/>
              <w:lang w:val="en-CA" w:eastAsia="en-CA"/>
            </w:rPr>
          </w:pPr>
          <w:hyperlink w:anchor="_Toc85536777" w:history="1">
            <w:r w:rsidR="00397EF5" w:rsidRPr="0074519E">
              <w:rPr>
                <w:rStyle w:val="Hyperlink"/>
                <w:rFonts w:cs="Arial"/>
                <w:noProof/>
              </w:rPr>
              <w:t>4.2.11 Performance and Fault Management</w:t>
            </w:r>
            <w:r w:rsidR="00397EF5">
              <w:rPr>
                <w:noProof/>
                <w:webHidden/>
              </w:rPr>
              <w:tab/>
            </w:r>
            <w:r w:rsidR="00397EF5">
              <w:rPr>
                <w:noProof/>
                <w:webHidden/>
              </w:rPr>
              <w:fldChar w:fldCharType="begin"/>
            </w:r>
            <w:r w:rsidR="00397EF5">
              <w:rPr>
                <w:noProof/>
                <w:webHidden/>
              </w:rPr>
              <w:instrText xml:space="preserve"> PAGEREF _Toc85536777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E0DABC0" w14:textId="7911A01C" w:rsidR="00397EF5" w:rsidRDefault="00D264C0">
          <w:pPr>
            <w:pStyle w:val="TOC3"/>
            <w:rPr>
              <w:rFonts w:asciiTheme="minorHAnsi" w:eastAsiaTheme="minorEastAsia" w:hAnsiTheme="minorHAnsi" w:cstheme="minorBidi"/>
              <w:noProof/>
              <w:sz w:val="22"/>
              <w:szCs w:val="22"/>
              <w:lang w:val="en-CA" w:eastAsia="en-CA"/>
            </w:rPr>
          </w:pPr>
          <w:hyperlink w:anchor="_Toc85536778" w:history="1">
            <w:r w:rsidR="00397EF5" w:rsidRPr="0074519E">
              <w:rPr>
                <w:rStyle w:val="Hyperlink"/>
                <w:rFonts w:cs="Arial"/>
                <w:noProof/>
              </w:rPr>
              <w:t>4.2.12 Compliance</w:t>
            </w:r>
            <w:r w:rsidR="00397EF5">
              <w:rPr>
                <w:noProof/>
                <w:webHidden/>
              </w:rPr>
              <w:tab/>
            </w:r>
            <w:r w:rsidR="00397EF5">
              <w:rPr>
                <w:noProof/>
                <w:webHidden/>
              </w:rPr>
              <w:fldChar w:fldCharType="begin"/>
            </w:r>
            <w:r w:rsidR="00397EF5">
              <w:rPr>
                <w:noProof/>
                <w:webHidden/>
              </w:rPr>
              <w:instrText xml:space="preserve"> PAGEREF _Toc85536778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D82D524" w14:textId="148D7032" w:rsidR="00397EF5" w:rsidRDefault="00D264C0">
          <w:pPr>
            <w:pStyle w:val="TOC2"/>
            <w:rPr>
              <w:rFonts w:asciiTheme="minorHAnsi" w:eastAsiaTheme="minorEastAsia" w:hAnsiTheme="minorHAnsi" w:cstheme="minorBidi"/>
              <w:noProof/>
              <w:sz w:val="22"/>
              <w:szCs w:val="22"/>
              <w:lang w:val="en-CA" w:eastAsia="en-CA"/>
            </w:rPr>
          </w:pPr>
          <w:hyperlink w:anchor="_Toc85536779" w:history="1">
            <w:r w:rsidR="00397EF5" w:rsidRPr="0074519E">
              <w:rPr>
                <w:rStyle w:val="Hyperlink"/>
                <w:noProof/>
              </w:rPr>
              <w:t>4.3 Configuration Details</w:t>
            </w:r>
            <w:r w:rsidR="00397EF5">
              <w:rPr>
                <w:noProof/>
                <w:webHidden/>
              </w:rPr>
              <w:tab/>
            </w:r>
            <w:r w:rsidR="00397EF5">
              <w:rPr>
                <w:noProof/>
                <w:webHidden/>
              </w:rPr>
              <w:fldChar w:fldCharType="begin"/>
            </w:r>
            <w:r w:rsidR="00397EF5">
              <w:rPr>
                <w:noProof/>
                <w:webHidden/>
              </w:rPr>
              <w:instrText xml:space="preserve"> PAGEREF _Toc85536779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F37B19A" w14:textId="626EAA77" w:rsidR="00397EF5" w:rsidRDefault="00D264C0">
          <w:pPr>
            <w:pStyle w:val="TOC3"/>
            <w:rPr>
              <w:rFonts w:asciiTheme="minorHAnsi" w:eastAsiaTheme="minorEastAsia" w:hAnsiTheme="minorHAnsi" w:cstheme="minorBidi"/>
              <w:noProof/>
              <w:sz w:val="22"/>
              <w:szCs w:val="22"/>
              <w:lang w:val="en-CA" w:eastAsia="en-CA"/>
            </w:rPr>
          </w:pPr>
          <w:hyperlink w:anchor="_Toc85536780" w:history="1">
            <w:r w:rsidR="00397EF5" w:rsidRPr="0074519E">
              <w:rPr>
                <w:rStyle w:val="Hyperlink"/>
                <w:rFonts w:cs="Arial"/>
                <w:noProof/>
              </w:rPr>
              <w:t>4.3.1 Physical Installation of Alcatel-lucent 7750 SR12E</w:t>
            </w:r>
            <w:r w:rsidR="00397EF5">
              <w:rPr>
                <w:noProof/>
                <w:webHidden/>
              </w:rPr>
              <w:tab/>
            </w:r>
            <w:r w:rsidR="00397EF5">
              <w:rPr>
                <w:noProof/>
                <w:webHidden/>
              </w:rPr>
              <w:fldChar w:fldCharType="begin"/>
            </w:r>
            <w:r w:rsidR="00397EF5">
              <w:rPr>
                <w:noProof/>
                <w:webHidden/>
              </w:rPr>
              <w:instrText xml:space="preserve"> PAGEREF _Toc85536780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6A52D87" w14:textId="240E673B" w:rsidR="00397EF5" w:rsidRDefault="00D264C0">
          <w:pPr>
            <w:pStyle w:val="TOC3"/>
            <w:rPr>
              <w:rFonts w:asciiTheme="minorHAnsi" w:eastAsiaTheme="minorEastAsia" w:hAnsiTheme="minorHAnsi" w:cstheme="minorBidi"/>
              <w:noProof/>
              <w:sz w:val="22"/>
              <w:szCs w:val="22"/>
              <w:lang w:val="en-CA" w:eastAsia="en-CA"/>
            </w:rPr>
          </w:pPr>
          <w:hyperlink w:anchor="_Toc85536781" w:history="1">
            <w:r w:rsidR="00397EF5" w:rsidRPr="0074519E">
              <w:rPr>
                <w:rStyle w:val="Hyperlink"/>
                <w:rFonts w:cs="Arial"/>
                <w:noProof/>
              </w:rPr>
              <w:t>Alcatel-lucent 7750 SR-12 Chassis Physical Overview</w:t>
            </w:r>
            <w:r w:rsidR="00397EF5">
              <w:rPr>
                <w:noProof/>
                <w:webHidden/>
              </w:rPr>
              <w:tab/>
            </w:r>
            <w:r w:rsidR="00397EF5">
              <w:rPr>
                <w:noProof/>
                <w:webHidden/>
              </w:rPr>
              <w:fldChar w:fldCharType="begin"/>
            </w:r>
            <w:r w:rsidR="00397EF5">
              <w:rPr>
                <w:noProof/>
                <w:webHidden/>
              </w:rPr>
              <w:instrText xml:space="preserve"> PAGEREF _Toc85536781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9D03996" w14:textId="0FA04896" w:rsidR="00397EF5" w:rsidRDefault="00D264C0">
          <w:pPr>
            <w:pStyle w:val="TOC3"/>
            <w:rPr>
              <w:rFonts w:asciiTheme="minorHAnsi" w:eastAsiaTheme="minorEastAsia" w:hAnsiTheme="minorHAnsi" w:cstheme="minorBidi"/>
              <w:noProof/>
              <w:sz w:val="22"/>
              <w:szCs w:val="22"/>
              <w:lang w:val="en-CA" w:eastAsia="en-CA"/>
            </w:rPr>
          </w:pPr>
          <w:hyperlink w:anchor="_Toc85536782" w:history="1">
            <w:r w:rsidR="00397EF5" w:rsidRPr="0074519E">
              <w:rPr>
                <w:rStyle w:val="Hyperlink"/>
                <w:rFonts w:cs="Arial"/>
                <w:noProof/>
              </w:rPr>
              <w:t>4.3.2 Alcatel-lucent «Hardware7750» «Type7750»  Hardware Layout</w:t>
            </w:r>
            <w:r w:rsidR="00397EF5">
              <w:rPr>
                <w:noProof/>
                <w:webHidden/>
              </w:rPr>
              <w:tab/>
            </w:r>
            <w:r w:rsidR="00397EF5">
              <w:rPr>
                <w:noProof/>
                <w:webHidden/>
              </w:rPr>
              <w:fldChar w:fldCharType="begin"/>
            </w:r>
            <w:r w:rsidR="00397EF5">
              <w:rPr>
                <w:noProof/>
                <w:webHidden/>
              </w:rPr>
              <w:instrText xml:space="preserve"> PAGEREF _Toc85536782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43DE30C" w14:textId="5E987A0D" w:rsidR="00397EF5" w:rsidRDefault="00D264C0">
          <w:pPr>
            <w:pStyle w:val="TOC2"/>
            <w:rPr>
              <w:rFonts w:asciiTheme="minorHAnsi" w:eastAsiaTheme="minorEastAsia" w:hAnsiTheme="minorHAnsi" w:cstheme="minorBidi"/>
              <w:noProof/>
              <w:sz w:val="22"/>
              <w:szCs w:val="22"/>
              <w:lang w:val="en-CA" w:eastAsia="en-CA"/>
            </w:rPr>
          </w:pPr>
          <w:hyperlink w:anchor="_Toc85536783" w:history="1">
            <w:r w:rsidR="00397EF5" w:rsidRPr="0074519E">
              <w:rPr>
                <w:rStyle w:val="Hyperlink"/>
                <w:noProof/>
              </w:rPr>
              <w:t>4.4 End to End Impact Assessment</w:t>
            </w:r>
            <w:r w:rsidR="00397EF5">
              <w:rPr>
                <w:noProof/>
                <w:webHidden/>
              </w:rPr>
              <w:tab/>
            </w:r>
            <w:r w:rsidR="00397EF5">
              <w:rPr>
                <w:noProof/>
                <w:webHidden/>
              </w:rPr>
              <w:fldChar w:fldCharType="begin"/>
            </w:r>
            <w:r w:rsidR="00397EF5">
              <w:rPr>
                <w:noProof/>
                <w:webHidden/>
              </w:rPr>
              <w:instrText xml:space="preserve"> PAGEREF _Toc85536783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53BF5A3" w14:textId="4003112B" w:rsidR="00397EF5" w:rsidRDefault="00D264C0">
          <w:pPr>
            <w:pStyle w:val="TOC3"/>
            <w:rPr>
              <w:rFonts w:asciiTheme="minorHAnsi" w:eastAsiaTheme="minorEastAsia" w:hAnsiTheme="minorHAnsi" w:cstheme="minorBidi"/>
              <w:noProof/>
              <w:sz w:val="22"/>
              <w:szCs w:val="22"/>
              <w:lang w:val="en-CA" w:eastAsia="en-CA"/>
            </w:rPr>
          </w:pPr>
          <w:hyperlink w:anchor="_Toc85536784" w:history="1">
            <w:r w:rsidR="00397EF5" w:rsidRPr="0074519E">
              <w:rPr>
                <w:rStyle w:val="Hyperlink"/>
                <w:rFonts w:cs="Arial"/>
                <w:noProof/>
              </w:rPr>
              <w:t>4.4.1 Impact Classification</w:t>
            </w:r>
            <w:r w:rsidR="00397EF5">
              <w:rPr>
                <w:noProof/>
                <w:webHidden/>
              </w:rPr>
              <w:tab/>
            </w:r>
            <w:r w:rsidR="00397EF5">
              <w:rPr>
                <w:noProof/>
                <w:webHidden/>
              </w:rPr>
              <w:fldChar w:fldCharType="begin"/>
            </w:r>
            <w:r w:rsidR="00397EF5">
              <w:rPr>
                <w:noProof/>
                <w:webHidden/>
              </w:rPr>
              <w:instrText xml:space="preserve"> PAGEREF _Toc85536784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84B437D" w14:textId="2E4321C6" w:rsidR="00397EF5" w:rsidRDefault="00D264C0">
          <w:pPr>
            <w:pStyle w:val="TOC3"/>
            <w:rPr>
              <w:rFonts w:asciiTheme="minorHAnsi" w:eastAsiaTheme="minorEastAsia" w:hAnsiTheme="minorHAnsi" w:cstheme="minorBidi"/>
              <w:noProof/>
              <w:sz w:val="22"/>
              <w:szCs w:val="22"/>
              <w:lang w:val="en-CA" w:eastAsia="en-CA"/>
            </w:rPr>
          </w:pPr>
          <w:hyperlink w:anchor="_Toc85536785" w:history="1">
            <w:r w:rsidR="00397EF5" w:rsidRPr="0074519E">
              <w:rPr>
                <w:rStyle w:val="Hyperlink"/>
                <w:rFonts w:cs="Arial"/>
                <w:noProof/>
              </w:rPr>
              <w:t>4.4.2 Impacted Network Elements and Services and Locations</w:t>
            </w:r>
            <w:r w:rsidR="00397EF5">
              <w:rPr>
                <w:noProof/>
                <w:webHidden/>
              </w:rPr>
              <w:tab/>
            </w:r>
            <w:r w:rsidR="00397EF5">
              <w:rPr>
                <w:noProof/>
                <w:webHidden/>
              </w:rPr>
              <w:fldChar w:fldCharType="begin"/>
            </w:r>
            <w:r w:rsidR="00397EF5">
              <w:rPr>
                <w:noProof/>
                <w:webHidden/>
              </w:rPr>
              <w:instrText xml:space="preserve"> PAGEREF _Toc85536785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A68BAA5" w14:textId="33952C26" w:rsidR="00397EF5" w:rsidRDefault="00D264C0">
          <w:pPr>
            <w:pStyle w:val="TOC3"/>
            <w:rPr>
              <w:rFonts w:asciiTheme="minorHAnsi" w:eastAsiaTheme="minorEastAsia" w:hAnsiTheme="minorHAnsi" w:cstheme="minorBidi"/>
              <w:noProof/>
              <w:sz w:val="22"/>
              <w:szCs w:val="22"/>
              <w:lang w:val="en-CA" w:eastAsia="en-CA"/>
            </w:rPr>
          </w:pPr>
          <w:hyperlink w:anchor="_Toc85536786" w:history="1">
            <w:r w:rsidR="00397EF5" w:rsidRPr="0074519E">
              <w:rPr>
                <w:rStyle w:val="Hyperlink"/>
                <w:rFonts w:cs="Arial"/>
                <w:noProof/>
              </w:rPr>
              <w:t>4.4.3 Partial/Complete Quarantine on Network Elements/Region</w:t>
            </w:r>
            <w:r w:rsidR="00397EF5">
              <w:rPr>
                <w:noProof/>
                <w:webHidden/>
              </w:rPr>
              <w:tab/>
            </w:r>
            <w:r w:rsidR="00397EF5">
              <w:rPr>
                <w:noProof/>
                <w:webHidden/>
              </w:rPr>
              <w:fldChar w:fldCharType="begin"/>
            </w:r>
            <w:r w:rsidR="00397EF5">
              <w:rPr>
                <w:noProof/>
                <w:webHidden/>
              </w:rPr>
              <w:instrText xml:space="preserve"> PAGEREF _Toc85536786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ECD3A89" w14:textId="509AAF2F" w:rsidR="00397EF5" w:rsidRDefault="00D264C0">
          <w:pPr>
            <w:pStyle w:val="TOC3"/>
            <w:rPr>
              <w:rFonts w:asciiTheme="minorHAnsi" w:eastAsiaTheme="minorEastAsia" w:hAnsiTheme="minorHAnsi" w:cstheme="minorBidi"/>
              <w:noProof/>
              <w:sz w:val="22"/>
              <w:szCs w:val="22"/>
              <w:lang w:val="en-CA" w:eastAsia="en-CA"/>
            </w:rPr>
          </w:pPr>
          <w:hyperlink w:anchor="_Toc85536787" w:history="1">
            <w:r w:rsidR="00397EF5" w:rsidRPr="0074519E">
              <w:rPr>
                <w:rStyle w:val="Hyperlink"/>
                <w:rFonts w:cs="Arial"/>
                <w:noProof/>
              </w:rPr>
              <w:t>4.4.4 Teams Involved in the change implementation</w:t>
            </w:r>
            <w:r w:rsidR="00397EF5">
              <w:rPr>
                <w:noProof/>
                <w:webHidden/>
              </w:rPr>
              <w:tab/>
            </w:r>
            <w:r w:rsidR="00397EF5">
              <w:rPr>
                <w:noProof/>
                <w:webHidden/>
              </w:rPr>
              <w:fldChar w:fldCharType="begin"/>
            </w:r>
            <w:r w:rsidR="00397EF5">
              <w:rPr>
                <w:noProof/>
                <w:webHidden/>
              </w:rPr>
              <w:instrText xml:space="preserve"> PAGEREF _Toc85536787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24B7782" w14:textId="45E3CD2D" w:rsidR="00397EF5" w:rsidRDefault="00D264C0">
          <w:pPr>
            <w:pStyle w:val="TOC3"/>
            <w:rPr>
              <w:rFonts w:asciiTheme="minorHAnsi" w:eastAsiaTheme="minorEastAsia" w:hAnsiTheme="minorHAnsi" w:cstheme="minorBidi"/>
              <w:noProof/>
              <w:sz w:val="22"/>
              <w:szCs w:val="22"/>
              <w:lang w:val="en-CA" w:eastAsia="en-CA"/>
            </w:rPr>
          </w:pPr>
          <w:hyperlink w:anchor="_Toc85536788" w:history="1">
            <w:r w:rsidR="00397EF5" w:rsidRPr="0074519E">
              <w:rPr>
                <w:rStyle w:val="Hyperlink"/>
                <w:rFonts w:cs="Arial"/>
                <w:noProof/>
              </w:rPr>
              <w:t>4.4.5 Changes to the existing IP and Service Flows</w:t>
            </w:r>
            <w:r w:rsidR="00397EF5">
              <w:rPr>
                <w:noProof/>
                <w:webHidden/>
              </w:rPr>
              <w:tab/>
            </w:r>
            <w:r w:rsidR="00397EF5">
              <w:rPr>
                <w:noProof/>
                <w:webHidden/>
              </w:rPr>
              <w:fldChar w:fldCharType="begin"/>
            </w:r>
            <w:r w:rsidR="00397EF5">
              <w:rPr>
                <w:noProof/>
                <w:webHidden/>
              </w:rPr>
              <w:instrText xml:space="preserve"> PAGEREF _Toc85536788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7434729E" w14:textId="32C31452" w:rsidR="00397EF5" w:rsidRDefault="00D264C0">
          <w:pPr>
            <w:pStyle w:val="TOC3"/>
            <w:rPr>
              <w:rFonts w:asciiTheme="minorHAnsi" w:eastAsiaTheme="minorEastAsia" w:hAnsiTheme="minorHAnsi" w:cstheme="minorBidi"/>
              <w:noProof/>
              <w:sz w:val="22"/>
              <w:szCs w:val="22"/>
              <w:lang w:val="en-CA" w:eastAsia="en-CA"/>
            </w:rPr>
          </w:pPr>
          <w:hyperlink w:anchor="_Toc85536789" w:history="1">
            <w:r w:rsidR="00397EF5" w:rsidRPr="0074519E">
              <w:rPr>
                <w:rStyle w:val="Hyperlink"/>
                <w:rFonts w:cs="Arial"/>
                <w:noProof/>
              </w:rPr>
              <w:t>4.4.6 Detailed Impact Assessment</w:t>
            </w:r>
            <w:r w:rsidR="00397EF5">
              <w:rPr>
                <w:noProof/>
                <w:webHidden/>
              </w:rPr>
              <w:tab/>
            </w:r>
            <w:r w:rsidR="00397EF5">
              <w:rPr>
                <w:noProof/>
                <w:webHidden/>
              </w:rPr>
              <w:fldChar w:fldCharType="begin"/>
            </w:r>
            <w:r w:rsidR="00397EF5">
              <w:rPr>
                <w:noProof/>
                <w:webHidden/>
              </w:rPr>
              <w:instrText xml:space="preserve"> PAGEREF _Toc85536789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B1E00AD" w14:textId="710B62F7" w:rsidR="00397EF5" w:rsidRDefault="00D264C0">
          <w:pPr>
            <w:pStyle w:val="TOC2"/>
            <w:rPr>
              <w:rFonts w:asciiTheme="minorHAnsi" w:eastAsiaTheme="minorEastAsia" w:hAnsiTheme="minorHAnsi" w:cstheme="minorBidi"/>
              <w:noProof/>
              <w:sz w:val="22"/>
              <w:szCs w:val="22"/>
              <w:lang w:val="en-CA" w:eastAsia="en-CA"/>
            </w:rPr>
          </w:pPr>
          <w:hyperlink w:anchor="_Toc85536790" w:history="1">
            <w:r w:rsidR="00397EF5" w:rsidRPr="0074519E">
              <w:rPr>
                <w:rStyle w:val="Hyperlink"/>
                <w:noProof/>
              </w:rPr>
              <w:t>4.5 Technical Pre-requisites</w:t>
            </w:r>
            <w:r w:rsidR="00397EF5">
              <w:rPr>
                <w:noProof/>
                <w:webHidden/>
              </w:rPr>
              <w:tab/>
            </w:r>
            <w:r w:rsidR="00397EF5">
              <w:rPr>
                <w:noProof/>
                <w:webHidden/>
              </w:rPr>
              <w:fldChar w:fldCharType="begin"/>
            </w:r>
            <w:r w:rsidR="00397EF5">
              <w:rPr>
                <w:noProof/>
                <w:webHidden/>
              </w:rPr>
              <w:instrText xml:space="preserve"> PAGEREF _Toc85536790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90CA843" w14:textId="69E97A75" w:rsidR="00397EF5" w:rsidRDefault="00D264C0">
          <w:pPr>
            <w:pStyle w:val="TOC2"/>
            <w:rPr>
              <w:rFonts w:asciiTheme="minorHAnsi" w:eastAsiaTheme="minorEastAsia" w:hAnsiTheme="minorHAnsi" w:cstheme="minorBidi"/>
              <w:noProof/>
              <w:sz w:val="22"/>
              <w:szCs w:val="22"/>
              <w:lang w:val="en-CA" w:eastAsia="en-CA"/>
            </w:rPr>
          </w:pPr>
          <w:hyperlink w:anchor="_Toc85536791" w:history="1">
            <w:r w:rsidR="00397EF5" w:rsidRPr="0074519E">
              <w:rPr>
                <w:rStyle w:val="Hyperlink"/>
                <w:noProof/>
              </w:rPr>
              <w:t>4.6 Technical Co-requisites</w:t>
            </w:r>
            <w:r w:rsidR="00397EF5">
              <w:rPr>
                <w:noProof/>
                <w:webHidden/>
              </w:rPr>
              <w:tab/>
            </w:r>
            <w:r w:rsidR="00397EF5">
              <w:rPr>
                <w:noProof/>
                <w:webHidden/>
              </w:rPr>
              <w:fldChar w:fldCharType="begin"/>
            </w:r>
            <w:r w:rsidR="00397EF5">
              <w:rPr>
                <w:noProof/>
                <w:webHidden/>
              </w:rPr>
              <w:instrText xml:space="preserve"> PAGEREF _Toc85536791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5A0141E" w14:textId="1782A603" w:rsidR="00397EF5" w:rsidRDefault="00D264C0">
          <w:pPr>
            <w:pStyle w:val="TOC2"/>
            <w:rPr>
              <w:rFonts w:asciiTheme="minorHAnsi" w:eastAsiaTheme="minorEastAsia" w:hAnsiTheme="minorHAnsi" w:cstheme="minorBidi"/>
              <w:noProof/>
              <w:sz w:val="22"/>
              <w:szCs w:val="22"/>
              <w:lang w:val="en-CA" w:eastAsia="en-CA"/>
            </w:rPr>
          </w:pPr>
          <w:hyperlink w:anchor="_Toc85536792" w:history="1">
            <w:r w:rsidR="00397EF5" w:rsidRPr="0074519E">
              <w:rPr>
                <w:rStyle w:val="Hyperlink"/>
                <w:noProof/>
              </w:rPr>
              <w:t>4.7 Potential CBU Impacts/Risks</w:t>
            </w:r>
            <w:r w:rsidR="00397EF5">
              <w:rPr>
                <w:noProof/>
                <w:webHidden/>
              </w:rPr>
              <w:tab/>
            </w:r>
            <w:r w:rsidR="00397EF5">
              <w:rPr>
                <w:noProof/>
                <w:webHidden/>
              </w:rPr>
              <w:fldChar w:fldCharType="begin"/>
            </w:r>
            <w:r w:rsidR="00397EF5">
              <w:rPr>
                <w:noProof/>
                <w:webHidden/>
              </w:rPr>
              <w:instrText xml:space="preserve"> PAGEREF _Toc85536792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9308D75" w14:textId="215F056B" w:rsidR="00397EF5" w:rsidRDefault="00D264C0">
          <w:pPr>
            <w:pStyle w:val="TOC2"/>
            <w:rPr>
              <w:rFonts w:asciiTheme="minorHAnsi" w:eastAsiaTheme="minorEastAsia" w:hAnsiTheme="minorHAnsi" w:cstheme="minorBidi"/>
              <w:noProof/>
              <w:sz w:val="22"/>
              <w:szCs w:val="22"/>
              <w:lang w:val="en-CA" w:eastAsia="en-CA"/>
            </w:rPr>
          </w:pPr>
          <w:hyperlink w:anchor="_Toc85536793" w:history="1">
            <w:r w:rsidR="00397EF5" w:rsidRPr="0074519E">
              <w:rPr>
                <w:rStyle w:val="Hyperlink"/>
                <w:noProof/>
              </w:rPr>
              <w:t>4.8 IP Flow -- Security</w:t>
            </w:r>
            <w:r w:rsidR="00397EF5">
              <w:rPr>
                <w:noProof/>
                <w:webHidden/>
              </w:rPr>
              <w:tab/>
            </w:r>
            <w:r w:rsidR="00397EF5">
              <w:rPr>
                <w:noProof/>
                <w:webHidden/>
              </w:rPr>
              <w:fldChar w:fldCharType="begin"/>
            </w:r>
            <w:r w:rsidR="00397EF5">
              <w:rPr>
                <w:noProof/>
                <w:webHidden/>
              </w:rPr>
              <w:instrText xml:space="preserve"> PAGEREF _Toc85536793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6AF6AB7" w14:textId="2F4EA87F" w:rsidR="00397EF5" w:rsidRDefault="00D264C0">
          <w:pPr>
            <w:pStyle w:val="TOC3"/>
            <w:rPr>
              <w:rFonts w:asciiTheme="minorHAnsi" w:eastAsiaTheme="minorEastAsia" w:hAnsiTheme="minorHAnsi" w:cstheme="minorBidi"/>
              <w:noProof/>
              <w:sz w:val="22"/>
              <w:szCs w:val="22"/>
              <w:lang w:val="en-CA" w:eastAsia="en-CA"/>
            </w:rPr>
          </w:pPr>
          <w:hyperlink w:anchor="_Toc85536794" w:history="1">
            <w:r w:rsidR="00397EF5" w:rsidRPr="0074519E">
              <w:rPr>
                <w:rStyle w:val="Hyperlink"/>
                <w:rFonts w:cs="Arial"/>
                <w:noProof/>
              </w:rPr>
              <w:t>4.8.1 Network Security</w:t>
            </w:r>
            <w:r w:rsidR="00397EF5">
              <w:rPr>
                <w:noProof/>
                <w:webHidden/>
              </w:rPr>
              <w:tab/>
            </w:r>
            <w:r w:rsidR="00397EF5">
              <w:rPr>
                <w:noProof/>
                <w:webHidden/>
              </w:rPr>
              <w:fldChar w:fldCharType="begin"/>
            </w:r>
            <w:r w:rsidR="00397EF5">
              <w:rPr>
                <w:noProof/>
                <w:webHidden/>
              </w:rPr>
              <w:instrText xml:space="preserve"> PAGEREF _Toc85536794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29DC493" w14:textId="1A2F9F7C" w:rsidR="00397EF5" w:rsidRDefault="00D264C0">
          <w:pPr>
            <w:pStyle w:val="TOC3"/>
            <w:rPr>
              <w:rFonts w:asciiTheme="minorHAnsi" w:eastAsiaTheme="minorEastAsia" w:hAnsiTheme="minorHAnsi" w:cstheme="minorBidi"/>
              <w:noProof/>
              <w:sz w:val="22"/>
              <w:szCs w:val="22"/>
              <w:lang w:val="en-CA" w:eastAsia="en-CA"/>
            </w:rPr>
          </w:pPr>
          <w:hyperlink w:anchor="_Toc85536795" w:history="1">
            <w:r w:rsidR="00397EF5" w:rsidRPr="0074519E">
              <w:rPr>
                <w:rStyle w:val="Hyperlink"/>
                <w:rFonts w:cs="Arial"/>
                <w:noProof/>
              </w:rPr>
              <w:t>4.8.2 System Classifications</w:t>
            </w:r>
            <w:r w:rsidR="00397EF5">
              <w:rPr>
                <w:noProof/>
                <w:webHidden/>
              </w:rPr>
              <w:tab/>
            </w:r>
            <w:r w:rsidR="00397EF5">
              <w:rPr>
                <w:noProof/>
                <w:webHidden/>
              </w:rPr>
              <w:fldChar w:fldCharType="begin"/>
            </w:r>
            <w:r w:rsidR="00397EF5">
              <w:rPr>
                <w:noProof/>
                <w:webHidden/>
              </w:rPr>
              <w:instrText xml:space="preserve"> PAGEREF _Toc85536795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98B09ED" w14:textId="40F1590C" w:rsidR="00397EF5" w:rsidRDefault="00D264C0">
          <w:pPr>
            <w:pStyle w:val="TOC3"/>
            <w:rPr>
              <w:rFonts w:asciiTheme="minorHAnsi" w:eastAsiaTheme="minorEastAsia" w:hAnsiTheme="minorHAnsi" w:cstheme="minorBidi"/>
              <w:noProof/>
              <w:sz w:val="22"/>
              <w:szCs w:val="22"/>
              <w:lang w:val="en-CA" w:eastAsia="en-CA"/>
            </w:rPr>
          </w:pPr>
          <w:hyperlink w:anchor="_Toc85536796" w:history="1">
            <w:r w:rsidR="00397EF5" w:rsidRPr="0074519E">
              <w:rPr>
                <w:rStyle w:val="Hyperlink"/>
                <w:rFonts w:cs="Arial"/>
                <w:noProof/>
              </w:rPr>
              <w:t>4.8.3 Server Hardening</w:t>
            </w:r>
            <w:r w:rsidR="00397EF5">
              <w:rPr>
                <w:noProof/>
                <w:webHidden/>
              </w:rPr>
              <w:tab/>
            </w:r>
            <w:r w:rsidR="00397EF5">
              <w:rPr>
                <w:noProof/>
                <w:webHidden/>
              </w:rPr>
              <w:fldChar w:fldCharType="begin"/>
            </w:r>
            <w:r w:rsidR="00397EF5">
              <w:rPr>
                <w:noProof/>
                <w:webHidden/>
              </w:rPr>
              <w:instrText xml:space="preserve"> PAGEREF _Toc85536796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608B0BA" w14:textId="45B75DBF" w:rsidR="00397EF5" w:rsidRDefault="00D264C0">
          <w:pPr>
            <w:pStyle w:val="TOC3"/>
            <w:rPr>
              <w:rFonts w:asciiTheme="minorHAnsi" w:eastAsiaTheme="minorEastAsia" w:hAnsiTheme="minorHAnsi" w:cstheme="minorBidi"/>
              <w:noProof/>
              <w:sz w:val="22"/>
              <w:szCs w:val="22"/>
              <w:lang w:val="en-CA" w:eastAsia="en-CA"/>
            </w:rPr>
          </w:pPr>
          <w:hyperlink w:anchor="_Toc85536797" w:history="1">
            <w:r w:rsidR="00397EF5" w:rsidRPr="0074519E">
              <w:rPr>
                <w:rStyle w:val="Hyperlink"/>
                <w:rFonts w:cs="Arial"/>
                <w:noProof/>
              </w:rPr>
              <w:t>4.8.4 Lawful Intercept requirements</w:t>
            </w:r>
            <w:r w:rsidR="00397EF5">
              <w:rPr>
                <w:noProof/>
                <w:webHidden/>
              </w:rPr>
              <w:tab/>
            </w:r>
            <w:r w:rsidR="00397EF5">
              <w:rPr>
                <w:noProof/>
                <w:webHidden/>
              </w:rPr>
              <w:fldChar w:fldCharType="begin"/>
            </w:r>
            <w:r w:rsidR="00397EF5">
              <w:rPr>
                <w:noProof/>
                <w:webHidden/>
              </w:rPr>
              <w:instrText xml:space="preserve"> PAGEREF _Toc85536797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6708B10" w14:textId="666B6848" w:rsidR="00397EF5" w:rsidRDefault="00D264C0">
          <w:pPr>
            <w:pStyle w:val="TOC2"/>
            <w:rPr>
              <w:rFonts w:asciiTheme="minorHAnsi" w:eastAsiaTheme="minorEastAsia" w:hAnsiTheme="minorHAnsi" w:cstheme="minorBidi"/>
              <w:noProof/>
              <w:sz w:val="22"/>
              <w:szCs w:val="22"/>
              <w:lang w:val="en-CA" w:eastAsia="en-CA"/>
            </w:rPr>
          </w:pPr>
          <w:hyperlink w:anchor="_Toc85536798" w:history="1">
            <w:r w:rsidR="00397EF5" w:rsidRPr="0074519E">
              <w:rPr>
                <w:rStyle w:val="Hyperlink"/>
                <w:noProof/>
              </w:rPr>
              <w:t>4.9 Testing</w:t>
            </w:r>
            <w:r w:rsidR="00397EF5">
              <w:rPr>
                <w:noProof/>
                <w:webHidden/>
              </w:rPr>
              <w:tab/>
            </w:r>
            <w:r w:rsidR="00397EF5">
              <w:rPr>
                <w:noProof/>
                <w:webHidden/>
              </w:rPr>
              <w:fldChar w:fldCharType="begin"/>
            </w:r>
            <w:r w:rsidR="00397EF5">
              <w:rPr>
                <w:noProof/>
                <w:webHidden/>
              </w:rPr>
              <w:instrText xml:space="preserve"> PAGEREF _Toc85536798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693C732" w14:textId="720BE302" w:rsidR="00397EF5" w:rsidRDefault="00D264C0">
          <w:pPr>
            <w:pStyle w:val="TOC3"/>
            <w:rPr>
              <w:rFonts w:asciiTheme="minorHAnsi" w:eastAsiaTheme="minorEastAsia" w:hAnsiTheme="minorHAnsi" w:cstheme="minorBidi"/>
              <w:noProof/>
              <w:sz w:val="22"/>
              <w:szCs w:val="22"/>
              <w:lang w:val="en-CA" w:eastAsia="en-CA"/>
            </w:rPr>
          </w:pPr>
          <w:hyperlink w:anchor="_Toc85536799" w:history="1">
            <w:r w:rsidR="00397EF5" w:rsidRPr="0074519E">
              <w:rPr>
                <w:rStyle w:val="Hyperlink"/>
                <w:rFonts w:cs="Arial"/>
                <w:noProof/>
              </w:rPr>
              <w:t>4.9.1 Testing to be executed</w:t>
            </w:r>
            <w:r w:rsidR="00397EF5">
              <w:rPr>
                <w:noProof/>
                <w:webHidden/>
              </w:rPr>
              <w:tab/>
            </w:r>
            <w:r w:rsidR="00397EF5">
              <w:rPr>
                <w:noProof/>
                <w:webHidden/>
              </w:rPr>
              <w:fldChar w:fldCharType="begin"/>
            </w:r>
            <w:r w:rsidR="00397EF5">
              <w:rPr>
                <w:noProof/>
                <w:webHidden/>
              </w:rPr>
              <w:instrText xml:space="preserve"> PAGEREF _Toc85536799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E4D8F98" w14:textId="705E34FC" w:rsidR="00397EF5" w:rsidRDefault="00D264C0">
          <w:pPr>
            <w:pStyle w:val="TOC3"/>
            <w:rPr>
              <w:rFonts w:asciiTheme="minorHAnsi" w:eastAsiaTheme="minorEastAsia" w:hAnsiTheme="minorHAnsi" w:cstheme="minorBidi"/>
              <w:noProof/>
              <w:sz w:val="22"/>
              <w:szCs w:val="22"/>
              <w:lang w:val="en-CA" w:eastAsia="en-CA"/>
            </w:rPr>
          </w:pPr>
          <w:hyperlink w:anchor="_Toc85536800" w:history="1">
            <w:r w:rsidR="00397EF5" w:rsidRPr="0074519E">
              <w:rPr>
                <w:rStyle w:val="Hyperlink"/>
                <w:rFonts w:cs="Arial"/>
                <w:noProof/>
              </w:rPr>
              <w:t>4.9.2 Tools &amp; Test Equipment Required</w:t>
            </w:r>
            <w:r w:rsidR="00397EF5">
              <w:rPr>
                <w:noProof/>
                <w:webHidden/>
              </w:rPr>
              <w:tab/>
            </w:r>
            <w:r w:rsidR="00397EF5">
              <w:rPr>
                <w:noProof/>
                <w:webHidden/>
              </w:rPr>
              <w:fldChar w:fldCharType="begin"/>
            </w:r>
            <w:r w:rsidR="00397EF5">
              <w:rPr>
                <w:noProof/>
                <w:webHidden/>
              </w:rPr>
              <w:instrText xml:space="preserve"> PAGEREF _Toc85536800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08AB088" w14:textId="12851AF3" w:rsidR="00397EF5" w:rsidRDefault="00D264C0">
          <w:pPr>
            <w:pStyle w:val="TOC1"/>
            <w:rPr>
              <w:rFonts w:asciiTheme="minorHAnsi" w:eastAsiaTheme="minorEastAsia" w:hAnsiTheme="minorHAnsi" w:cstheme="minorBidi"/>
              <w:noProof/>
              <w:sz w:val="22"/>
              <w:szCs w:val="22"/>
              <w:lang w:val="en-CA" w:eastAsia="en-CA"/>
            </w:rPr>
          </w:pPr>
          <w:hyperlink w:anchor="_Toc85536801" w:history="1">
            <w:r w:rsidR="00397EF5" w:rsidRPr="0074519E">
              <w:rPr>
                <w:rStyle w:val="Hyperlink"/>
                <w:noProof/>
              </w:rPr>
              <w:t>5.0 Execution section</w:t>
            </w:r>
            <w:r w:rsidR="00397EF5">
              <w:rPr>
                <w:noProof/>
                <w:webHidden/>
              </w:rPr>
              <w:tab/>
            </w:r>
            <w:r w:rsidR="00397EF5">
              <w:rPr>
                <w:noProof/>
                <w:webHidden/>
              </w:rPr>
              <w:fldChar w:fldCharType="begin"/>
            </w:r>
            <w:r w:rsidR="00397EF5">
              <w:rPr>
                <w:noProof/>
                <w:webHidden/>
              </w:rPr>
              <w:instrText xml:space="preserve"> PAGEREF _Toc85536801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3A3240D" w14:textId="4C4C7C68" w:rsidR="00397EF5" w:rsidRDefault="00D264C0">
          <w:pPr>
            <w:pStyle w:val="TOC2"/>
            <w:rPr>
              <w:rFonts w:asciiTheme="minorHAnsi" w:eastAsiaTheme="minorEastAsia" w:hAnsiTheme="minorHAnsi" w:cstheme="minorBidi"/>
              <w:noProof/>
              <w:sz w:val="22"/>
              <w:szCs w:val="22"/>
              <w:lang w:val="en-CA" w:eastAsia="en-CA"/>
            </w:rPr>
          </w:pPr>
          <w:hyperlink w:anchor="_Toc85536802" w:history="1">
            <w:r w:rsidR="00397EF5" w:rsidRPr="0074519E">
              <w:rPr>
                <w:rStyle w:val="Hyperlink"/>
                <w:noProof/>
              </w:rPr>
              <w:t>5.1 Timing</w:t>
            </w:r>
            <w:r w:rsidR="00397EF5">
              <w:rPr>
                <w:noProof/>
                <w:webHidden/>
              </w:rPr>
              <w:tab/>
            </w:r>
            <w:r w:rsidR="00397EF5">
              <w:rPr>
                <w:noProof/>
                <w:webHidden/>
              </w:rPr>
              <w:fldChar w:fldCharType="begin"/>
            </w:r>
            <w:r w:rsidR="00397EF5">
              <w:rPr>
                <w:noProof/>
                <w:webHidden/>
              </w:rPr>
              <w:instrText xml:space="preserve"> PAGEREF _Toc85536802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4AAEDFA" w14:textId="626FE6FC" w:rsidR="00397EF5" w:rsidRDefault="00D264C0">
          <w:pPr>
            <w:pStyle w:val="TOC2"/>
            <w:rPr>
              <w:rFonts w:asciiTheme="minorHAnsi" w:eastAsiaTheme="minorEastAsia" w:hAnsiTheme="minorHAnsi" w:cstheme="minorBidi"/>
              <w:noProof/>
              <w:sz w:val="22"/>
              <w:szCs w:val="22"/>
              <w:lang w:val="en-CA" w:eastAsia="en-CA"/>
            </w:rPr>
          </w:pPr>
          <w:hyperlink w:anchor="_Toc85536803" w:history="1">
            <w:r w:rsidR="00397EF5" w:rsidRPr="0074519E">
              <w:rPr>
                <w:rStyle w:val="Hyperlink"/>
                <w:noProof/>
              </w:rPr>
              <w:t>5.2 Project Dependencies</w:t>
            </w:r>
            <w:r w:rsidR="00397EF5">
              <w:rPr>
                <w:noProof/>
                <w:webHidden/>
              </w:rPr>
              <w:tab/>
            </w:r>
            <w:r w:rsidR="00397EF5">
              <w:rPr>
                <w:noProof/>
                <w:webHidden/>
              </w:rPr>
              <w:fldChar w:fldCharType="begin"/>
            </w:r>
            <w:r w:rsidR="00397EF5">
              <w:rPr>
                <w:noProof/>
                <w:webHidden/>
              </w:rPr>
              <w:instrText xml:space="preserve"> PAGEREF _Toc85536803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C784ED6" w14:textId="76059D2B" w:rsidR="00397EF5" w:rsidRDefault="00D264C0">
          <w:pPr>
            <w:pStyle w:val="TOC3"/>
            <w:rPr>
              <w:rFonts w:asciiTheme="minorHAnsi" w:eastAsiaTheme="minorEastAsia" w:hAnsiTheme="minorHAnsi" w:cstheme="minorBidi"/>
              <w:noProof/>
              <w:sz w:val="22"/>
              <w:szCs w:val="22"/>
              <w:lang w:val="en-CA" w:eastAsia="en-CA"/>
            </w:rPr>
          </w:pPr>
          <w:hyperlink w:anchor="_Toc85536804" w:history="1">
            <w:r w:rsidR="00397EF5" w:rsidRPr="0074519E">
              <w:rPr>
                <w:rStyle w:val="Hyperlink"/>
                <w:rFonts w:cs="Arial"/>
                <w:noProof/>
              </w:rPr>
              <w:t>5.2.1 Project Pre-requisites</w:t>
            </w:r>
            <w:r w:rsidR="00397EF5">
              <w:rPr>
                <w:noProof/>
                <w:webHidden/>
              </w:rPr>
              <w:tab/>
            </w:r>
            <w:r w:rsidR="00397EF5">
              <w:rPr>
                <w:noProof/>
                <w:webHidden/>
              </w:rPr>
              <w:fldChar w:fldCharType="begin"/>
            </w:r>
            <w:r w:rsidR="00397EF5">
              <w:rPr>
                <w:noProof/>
                <w:webHidden/>
              </w:rPr>
              <w:instrText xml:space="preserve"> PAGEREF _Toc85536804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E75385D" w14:textId="64AE0132" w:rsidR="00397EF5" w:rsidRDefault="00D264C0">
          <w:pPr>
            <w:pStyle w:val="TOC3"/>
            <w:rPr>
              <w:rFonts w:asciiTheme="minorHAnsi" w:eastAsiaTheme="minorEastAsia" w:hAnsiTheme="minorHAnsi" w:cstheme="minorBidi"/>
              <w:noProof/>
              <w:sz w:val="22"/>
              <w:szCs w:val="22"/>
              <w:lang w:val="en-CA" w:eastAsia="en-CA"/>
            </w:rPr>
          </w:pPr>
          <w:hyperlink w:anchor="_Toc85536805" w:history="1">
            <w:r w:rsidR="00397EF5" w:rsidRPr="0074519E">
              <w:rPr>
                <w:rStyle w:val="Hyperlink"/>
                <w:rFonts w:cs="Arial"/>
                <w:noProof/>
              </w:rPr>
              <w:t>5.2.2 Project Co-requisites</w:t>
            </w:r>
            <w:r w:rsidR="00397EF5">
              <w:rPr>
                <w:noProof/>
                <w:webHidden/>
              </w:rPr>
              <w:tab/>
            </w:r>
            <w:r w:rsidR="00397EF5">
              <w:rPr>
                <w:noProof/>
                <w:webHidden/>
              </w:rPr>
              <w:fldChar w:fldCharType="begin"/>
            </w:r>
            <w:r w:rsidR="00397EF5">
              <w:rPr>
                <w:noProof/>
                <w:webHidden/>
              </w:rPr>
              <w:instrText xml:space="preserve"> PAGEREF _Toc85536805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20032B6" w14:textId="2691057F" w:rsidR="00397EF5" w:rsidRDefault="00D264C0">
          <w:pPr>
            <w:pStyle w:val="TOC3"/>
            <w:rPr>
              <w:rFonts w:asciiTheme="minorHAnsi" w:eastAsiaTheme="minorEastAsia" w:hAnsiTheme="minorHAnsi" w:cstheme="minorBidi"/>
              <w:noProof/>
              <w:sz w:val="22"/>
              <w:szCs w:val="22"/>
              <w:lang w:val="en-CA" w:eastAsia="en-CA"/>
            </w:rPr>
          </w:pPr>
          <w:hyperlink w:anchor="_Toc85536806" w:history="1">
            <w:r w:rsidR="00397EF5" w:rsidRPr="0074519E">
              <w:rPr>
                <w:rStyle w:val="Hyperlink"/>
                <w:rFonts w:cs="Arial"/>
                <w:noProof/>
              </w:rPr>
              <w:t>5.2.3 Dependent or Related Projects</w:t>
            </w:r>
            <w:r w:rsidR="00397EF5">
              <w:rPr>
                <w:noProof/>
                <w:webHidden/>
              </w:rPr>
              <w:tab/>
            </w:r>
            <w:r w:rsidR="00397EF5">
              <w:rPr>
                <w:noProof/>
                <w:webHidden/>
              </w:rPr>
              <w:fldChar w:fldCharType="begin"/>
            </w:r>
            <w:r w:rsidR="00397EF5">
              <w:rPr>
                <w:noProof/>
                <w:webHidden/>
              </w:rPr>
              <w:instrText xml:space="preserve"> PAGEREF _Toc85536806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CA62B4F" w14:textId="45AF472F" w:rsidR="00397EF5" w:rsidRDefault="00D264C0">
          <w:pPr>
            <w:pStyle w:val="TOC2"/>
            <w:rPr>
              <w:rFonts w:asciiTheme="minorHAnsi" w:eastAsiaTheme="minorEastAsia" w:hAnsiTheme="minorHAnsi" w:cstheme="minorBidi"/>
              <w:noProof/>
              <w:sz w:val="22"/>
              <w:szCs w:val="22"/>
              <w:lang w:val="en-CA" w:eastAsia="en-CA"/>
            </w:rPr>
          </w:pPr>
          <w:hyperlink w:anchor="_Toc85536807" w:history="1">
            <w:r w:rsidR="00397EF5" w:rsidRPr="0074519E">
              <w:rPr>
                <w:rStyle w:val="Hyperlink"/>
                <w:noProof/>
              </w:rPr>
              <w:t>5.3 Migration, Decommissioning and Redeployment Activities</w:t>
            </w:r>
            <w:r w:rsidR="00397EF5">
              <w:rPr>
                <w:noProof/>
                <w:webHidden/>
              </w:rPr>
              <w:tab/>
            </w:r>
            <w:r w:rsidR="00397EF5">
              <w:rPr>
                <w:noProof/>
                <w:webHidden/>
              </w:rPr>
              <w:fldChar w:fldCharType="begin"/>
            </w:r>
            <w:r w:rsidR="00397EF5">
              <w:rPr>
                <w:noProof/>
                <w:webHidden/>
              </w:rPr>
              <w:instrText xml:space="preserve"> PAGEREF _Toc85536807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DD86292" w14:textId="45DF5BC2" w:rsidR="00397EF5" w:rsidRDefault="00D264C0">
          <w:pPr>
            <w:pStyle w:val="TOC2"/>
            <w:rPr>
              <w:rFonts w:asciiTheme="minorHAnsi" w:eastAsiaTheme="minorEastAsia" w:hAnsiTheme="minorHAnsi" w:cstheme="minorBidi"/>
              <w:noProof/>
              <w:sz w:val="22"/>
              <w:szCs w:val="22"/>
              <w:lang w:val="en-CA" w:eastAsia="en-CA"/>
            </w:rPr>
          </w:pPr>
          <w:hyperlink w:anchor="_Toc85536808" w:history="1">
            <w:r w:rsidR="00397EF5" w:rsidRPr="0074519E">
              <w:rPr>
                <w:rStyle w:val="Hyperlink"/>
                <w:noProof/>
              </w:rPr>
              <w:t>5.4 Sequencing and High Level steps</w:t>
            </w:r>
            <w:r w:rsidR="00397EF5">
              <w:rPr>
                <w:noProof/>
                <w:webHidden/>
              </w:rPr>
              <w:tab/>
            </w:r>
            <w:r w:rsidR="00397EF5">
              <w:rPr>
                <w:noProof/>
                <w:webHidden/>
              </w:rPr>
              <w:fldChar w:fldCharType="begin"/>
            </w:r>
            <w:r w:rsidR="00397EF5">
              <w:rPr>
                <w:noProof/>
                <w:webHidden/>
              </w:rPr>
              <w:instrText xml:space="preserve"> PAGEREF _Toc85536808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14A68F6" w14:textId="4075A129" w:rsidR="00397EF5" w:rsidRDefault="00D264C0">
          <w:pPr>
            <w:pStyle w:val="TOC3"/>
            <w:rPr>
              <w:rFonts w:asciiTheme="minorHAnsi" w:eastAsiaTheme="minorEastAsia" w:hAnsiTheme="minorHAnsi" w:cstheme="minorBidi"/>
              <w:noProof/>
              <w:sz w:val="22"/>
              <w:szCs w:val="22"/>
              <w:lang w:val="en-CA" w:eastAsia="en-CA"/>
            </w:rPr>
          </w:pPr>
          <w:hyperlink w:anchor="_Toc85536809" w:history="1">
            <w:r w:rsidR="00397EF5" w:rsidRPr="0074519E">
              <w:rPr>
                <w:rStyle w:val="Hyperlink"/>
                <w:rFonts w:cs="Arial"/>
                <w:noProof/>
              </w:rPr>
              <w:t>5.4.1 Connecting to the Alcatel-Lucent 7750 SR PE router</w:t>
            </w:r>
            <w:r w:rsidR="00397EF5">
              <w:rPr>
                <w:noProof/>
                <w:webHidden/>
              </w:rPr>
              <w:tab/>
            </w:r>
            <w:r w:rsidR="00397EF5">
              <w:rPr>
                <w:noProof/>
                <w:webHidden/>
              </w:rPr>
              <w:fldChar w:fldCharType="begin"/>
            </w:r>
            <w:r w:rsidR="00397EF5">
              <w:rPr>
                <w:noProof/>
                <w:webHidden/>
              </w:rPr>
              <w:instrText xml:space="preserve"> PAGEREF _Toc85536809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EA96AD3" w14:textId="516FEA6E" w:rsidR="00397EF5" w:rsidRDefault="00D264C0">
          <w:pPr>
            <w:pStyle w:val="TOC3"/>
            <w:rPr>
              <w:rFonts w:asciiTheme="minorHAnsi" w:eastAsiaTheme="minorEastAsia" w:hAnsiTheme="minorHAnsi" w:cstheme="minorBidi"/>
              <w:noProof/>
              <w:sz w:val="22"/>
              <w:szCs w:val="22"/>
              <w:lang w:val="en-CA" w:eastAsia="en-CA"/>
            </w:rPr>
          </w:pPr>
          <w:hyperlink w:anchor="_Toc85536810" w:history="1">
            <w:r w:rsidR="00397EF5" w:rsidRPr="0074519E">
              <w:rPr>
                <w:rStyle w:val="Hyperlink"/>
                <w:rFonts w:cs="Arial"/>
                <w:noProof/>
              </w:rPr>
              <w:t>5.4.2 Boot option file (BOF) configurations</w:t>
            </w:r>
            <w:r w:rsidR="00397EF5">
              <w:rPr>
                <w:noProof/>
                <w:webHidden/>
              </w:rPr>
              <w:tab/>
            </w:r>
            <w:r w:rsidR="00397EF5">
              <w:rPr>
                <w:noProof/>
                <w:webHidden/>
              </w:rPr>
              <w:fldChar w:fldCharType="begin"/>
            </w:r>
            <w:r w:rsidR="00397EF5">
              <w:rPr>
                <w:noProof/>
                <w:webHidden/>
              </w:rPr>
              <w:instrText xml:space="preserve"> PAGEREF _Toc85536810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474091B" w14:textId="4CD74EF0" w:rsidR="00397EF5" w:rsidRDefault="00D264C0">
          <w:pPr>
            <w:pStyle w:val="TOC3"/>
            <w:rPr>
              <w:rFonts w:asciiTheme="minorHAnsi" w:eastAsiaTheme="minorEastAsia" w:hAnsiTheme="minorHAnsi" w:cstheme="minorBidi"/>
              <w:noProof/>
              <w:sz w:val="22"/>
              <w:szCs w:val="22"/>
              <w:lang w:val="en-CA" w:eastAsia="en-CA"/>
            </w:rPr>
          </w:pPr>
          <w:hyperlink w:anchor="_Toc85536811" w:history="1">
            <w:r w:rsidR="00397EF5" w:rsidRPr="0074519E">
              <w:rPr>
                <w:rStyle w:val="Hyperlink"/>
                <w:rFonts w:cs="Arial"/>
                <w:noProof/>
              </w:rPr>
              <w:t>5.4.3 Basic system configurations</w:t>
            </w:r>
            <w:r w:rsidR="00397EF5">
              <w:rPr>
                <w:noProof/>
                <w:webHidden/>
              </w:rPr>
              <w:tab/>
            </w:r>
            <w:r w:rsidR="00397EF5">
              <w:rPr>
                <w:noProof/>
                <w:webHidden/>
              </w:rPr>
              <w:fldChar w:fldCharType="begin"/>
            </w:r>
            <w:r w:rsidR="00397EF5">
              <w:rPr>
                <w:noProof/>
                <w:webHidden/>
              </w:rPr>
              <w:instrText xml:space="preserve"> PAGEREF _Toc85536811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728E0C39" w14:textId="14A4145A" w:rsidR="00397EF5" w:rsidRDefault="00D264C0">
          <w:pPr>
            <w:pStyle w:val="TOC3"/>
            <w:rPr>
              <w:rFonts w:asciiTheme="minorHAnsi" w:eastAsiaTheme="minorEastAsia" w:hAnsiTheme="minorHAnsi" w:cstheme="minorBidi"/>
              <w:noProof/>
              <w:sz w:val="22"/>
              <w:szCs w:val="22"/>
              <w:lang w:val="en-CA" w:eastAsia="en-CA"/>
            </w:rPr>
          </w:pPr>
          <w:hyperlink w:anchor="_Toc85536812" w:history="1">
            <w:r w:rsidR="00397EF5" w:rsidRPr="0074519E">
              <w:rPr>
                <w:rStyle w:val="Hyperlink"/>
                <w:rFonts w:cs="Arial"/>
                <w:noProof/>
              </w:rPr>
              <w:t>5.4.4 Line cards configurations</w:t>
            </w:r>
            <w:r w:rsidR="00397EF5">
              <w:rPr>
                <w:noProof/>
                <w:webHidden/>
              </w:rPr>
              <w:tab/>
            </w:r>
            <w:r w:rsidR="00397EF5">
              <w:rPr>
                <w:noProof/>
                <w:webHidden/>
              </w:rPr>
              <w:fldChar w:fldCharType="begin"/>
            </w:r>
            <w:r w:rsidR="00397EF5">
              <w:rPr>
                <w:noProof/>
                <w:webHidden/>
              </w:rPr>
              <w:instrText xml:space="preserve"> PAGEREF _Toc85536812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E77E87B" w14:textId="6A5BE6EF" w:rsidR="00397EF5" w:rsidRDefault="00D264C0">
          <w:pPr>
            <w:pStyle w:val="TOC3"/>
            <w:rPr>
              <w:rFonts w:asciiTheme="minorHAnsi" w:eastAsiaTheme="minorEastAsia" w:hAnsiTheme="minorHAnsi" w:cstheme="minorBidi"/>
              <w:noProof/>
              <w:sz w:val="22"/>
              <w:szCs w:val="22"/>
              <w:lang w:val="en-CA" w:eastAsia="en-CA"/>
            </w:rPr>
          </w:pPr>
          <w:hyperlink w:anchor="_Toc85536813" w:history="1">
            <w:r w:rsidR="00397EF5" w:rsidRPr="0074519E">
              <w:rPr>
                <w:rStyle w:val="Hyperlink"/>
                <w:rFonts w:cs="Arial"/>
                <w:noProof/>
              </w:rPr>
              <w:t>5.4.5 Ethernet ports &amp; Interface configurations</w:t>
            </w:r>
            <w:r w:rsidR="00397EF5">
              <w:rPr>
                <w:noProof/>
                <w:webHidden/>
              </w:rPr>
              <w:tab/>
            </w:r>
            <w:r w:rsidR="00397EF5">
              <w:rPr>
                <w:noProof/>
                <w:webHidden/>
              </w:rPr>
              <w:fldChar w:fldCharType="begin"/>
            </w:r>
            <w:r w:rsidR="00397EF5">
              <w:rPr>
                <w:noProof/>
                <w:webHidden/>
              </w:rPr>
              <w:instrText xml:space="preserve"> PAGEREF _Toc85536813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91EA799" w14:textId="0503DD0C" w:rsidR="00397EF5" w:rsidRDefault="00D264C0">
          <w:pPr>
            <w:pStyle w:val="TOC3"/>
            <w:rPr>
              <w:rFonts w:asciiTheme="minorHAnsi" w:eastAsiaTheme="minorEastAsia" w:hAnsiTheme="minorHAnsi" w:cstheme="minorBidi"/>
              <w:noProof/>
              <w:sz w:val="22"/>
              <w:szCs w:val="22"/>
              <w:lang w:val="en-CA" w:eastAsia="en-CA"/>
            </w:rPr>
          </w:pPr>
          <w:hyperlink w:anchor="_Toc85536814" w:history="1">
            <w:r w:rsidR="00397EF5" w:rsidRPr="0074519E">
              <w:rPr>
                <w:rStyle w:val="Hyperlink"/>
                <w:rFonts w:cs="Arial"/>
                <w:b/>
                <w:noProof/>
              </w:rPr>
              <w:t>5.4.6 Logical router interfaces and router configurations</w:t>
            </w:r>
            <w:r w:rsidR="00397EF5">
              <w:rPr>
                <w:noProof/>
                <w:webHidden/>
              </w:rPr>
              <w:tab/>
            </w:r>
            <w:r w:rsidR="00397EF5">
              <w:rPr>
                <w:noProof/>
                <w:webHidden/>
              </w:rPr>
              <w:fldChar w:fldCharType="begin"/>
            </w:r>
            <w:r w:rsidR="00397EF5">
              <w:rPr>
                <w:noProof/>
                <w:webHidden/>
              </w:rPr>
              <w:instrText xml:space="preserve"> PAGEREF _Toc85536814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8108E85" w14:textId="09ECFDCB" w:rsidR="00397EF5" w:rsidRDefault="00D264C0">
          <w:pPr>
            <w:pStyle w:val="TOC3"/>
            <w:rPr>
              <w:rFonts w:asciiTheme="minorHAnsi" w:eastAsiaTheme="minorEastAsia" w:hAnsiTheme="minorHAnsi" w:cstheme="minorBidi"/>
              <w:noProof/>
              <w:sz w:val="22"/>
              <w:szCs w:val="22"/>
              <w:lang w:val="en-CA" w:eastAsia="en-CA"/>
            </w:rPr>
          </w:pPr>
          <w:hyperlink w:anchor="_Toc85536815" w:history="1">
            <w:r w:rsidR="00397EF5" w:rsidRPr="0074519E">
              <w:rPr>
                <w:rStyle w:val="Hyperlink"/>
                <w:rFonts w:cs="Arial"/>
                <w:b/>
                <w:noProof/>
              </w:rPr>
              <w:t>5.4.7 OSPF configurations*</w:t>
            </w:r>
            <w:r w:rsidR="00397EF5">
              <w:rPr>
                <w:noProof/>
                <w:webHidden/>
              </w:rPr>
              <w:tab/>
            </w:r>
            <w:r w:rsidR="00397EF5">
              <w:rPr>
                <w:noProof/>
                <w:webHidden/>
              </w:rPr>
              <w:fldChar w:fldCharType="begin"/>
            </w:r>
            <w:r w:rsidR="00397EF5">
              <w:rPr>
                <w:noProof/>
                <w:webHidden/>
              </w:rPr>
              <w:instrText xml:space="preserve"> PAGEREF _Toc85536815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E385A6A" w14:textId="60FE759C" w:rsidR="00397EF5" w:rsidRDefault="00D264C0">
          <w:pPr>
            <w:pStyle w:val="TOC3"/>
            <w:rPr>
              <w:rFonts w:asciiTheme="minorHAnsi" w:eastAsiaTheme="minorEastAsia" w:hAnsiTheme="minorHAnsi" w:cstheme="minorBidi"/>
              <w:noProof/>
              <w:sz w:val="22"/>
              <w:szCs w:val="22"/>
              <w:lang w:val="en-CA" w:eastAsia="en-CA"/>
            </w:rPr>
          </w:pPr>
          <w:hyperlink w:anchor="_Toc85536816" w:history="1">
            <w:r w:rsidR="00397EF5" w:rsidRPr="0074519E">
              <w:rPr>
                <w:rStyle w:val="Hyperlink"/>
                <w:rFonts w:cs="Arial"/>
                <w:b/>
                <w:noProof/>
              </w:rPr>
              <w:t>5.4.8 BGP configurations</w:t>
            </w:r>
            <w:r w:rsidR="00397EF5">
              <w:rPr>
                <w:noProof/>
                <w:webHidden/>
              </w:rPr>
              <w:tab/>
            </w:r>
            <w:r w:rsidR="00397EF5">
              <w:rPr>
                <w:noProof/>
                <w:webHidden/>
              </w:rPr>
              <w:fldChar w:fldCharType="begin"/>
            </w:r>
            <w:r w:rsidR="00397EF5">
              <w:rPr>
                <w:noProof/>
                <w:webHidden/>
              </w:rPr>
              <w:instrText xml:space="preserve"> PAGEREF _Toc85536816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2F13CAC" w14:textId="59E1CD1D" w:rsidR="00397EF5" w:rsidRDefault="00D264C0">
          <w:pPr>
            <w:pStyle w:val="TOC3"/>
            <w:rPr>
              <w:rFonts w:asciiTheme="minorHAnsi" w:eastAsiaTheme="minorEastAsia" w:hAnsiTheme="minorHAnsi" w:cstheme="minorBidi"/>
              <w:noProof/>
              <w:sz w:val="22"/>
              <w:szCs w:val="22"/>
              <w:lang w:val="en-CA" w:eastAsia="en-CA"/>
            </w:rPr>
          </w:pPr>
          <w:hyperlink w:anchor="_Toc85536817" w:history="1">
            <w:r w:rsidR="00397EF5" w:rsidRPr="0074519E">
              <w:rPr>
                <w:rStyle w:val="Hyperlink"/>
                <w:rFonts w:cs="Arial"/>
                <w:b/>
                <w:noProof/>
              </w:rPr>
              <w:t>5.4.9 LDP configurations</w:t>
            </w:r>
            <w:r w:rsidR="00397EF5">
              <w:rPr>
                <w:noProof/>
                <w:webHidden/>
              </w:rPr>
              <w:tab/>
            </w:r>
            <w:r w:rsidR="00397EF5">
              <w:rPr>
                <w:noProof/>
                <w:webHidden/>
              </w:rPr>
              <w:fldChar w:fldCharType="begin"/>
            </w:r>
            <w:r w:rsidR="00397EF5">
              <w:rPr>
                <w:noProof/>
                <w:webHidden/>
              </w:rPr>
              <w:instrText xml:space="preserve"> PAGEREF _Toc85536817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BB153C0" w14:textId="6A28E4C7" w:rsidR="00397EF5" w:rsidRDefault="00D264C0">
          <w:pPr>
            <w:pStyle w:val="TOC3"/>
            <w:rPr>
              <w:rFonts w:asciiTheme="minorHAnsi" w:eastAsiaTheme="minorEastAsia" w:hAnsiTheme="minorHAnsi" w:cstheme="minorBidi"/>
              <w:noProof/>
              <w:sz w:val="22"/>
              <w:szCs w:val="22"/>
              <w:lang w:val="en-CA" w:eastAsia="en-CA"/>
            </w:rPr>
          </w:pPr>
          <w:hyperlink w:anchor="_Toc85536818" w:history="1">
            <w:r w:rsidR="00397EF5" w:rsidRPr="0074519E">
              <w:rPr>
                <w:rStyle w:val="Hyperlink"/>
                <w:rFonts w:cs="Arial"/>
                <w:b/>
                <w:noProof/>
              </w:rPr>
              <w:t>5.4.10 Protocol Independent Multicast (PIM) configurations</w:t>
            </w:r>
            <w:r w:rsidR="00397EF5">
              <w:rPr>
                <w:noProof/>
                <w:webHidden/>
              </w:rPr>
              <w:tab/>
            </w:r>
            <w:r w:rsidR="00397EF5">
              <w:rPr>
                <w:noProof/>
                <w:webHidden/>
              </w:rPr>
              <w:fldChar w:fldCharType="begin"/>
            </w:r>
            <w:r w:rsidR="00397EF5">
              <w:rPr>
                <w:noProof/>
                <w:webHidden/>
              </w:rPr>
              <w:instrText xml:space="preserve"> PAGEREF _Toc85536818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7CE6A83D" w14:textId="56167161" w:rsidR="00397EF5" w:rsidRDefault="00D264C0">
          <w:pPr>
            <w:pStyle w:val="TOC3"/>
            <w:rPr>
              <w:rFonts w:asciiTheme="minorHAnsi" w:eastAsiaTheme="minorEastAsia" w:hAnsiTheme="minorHAnsi" w:cstheme="minorBidi"/>
              <w:noProof/>
              <w:sz w:val="22"/>
              <w:szCs w:val="22"/>
              <w:lang w:val="en-CA" w:eastAsia="en-CA"/>
            </w:rPr>
          </w:pPr>
          <w:hyperlink w:anchor="_Toc85536819" w:history="1">
            <w:r w:rsidR="00397EF5" w:rsidRPr="0074519E">
              <w:rPr>
                <w:rStyle w:val="Hyperlink"/>
                <w:rFonts w:ascii="Verdana" w:hAnsi="Verdana" w:cs="Arial"/>
                <w:noProof/>
              </w:rPr>
              <w:t>configuring Static Route</w:t>
            </w:r>
            <w:r w:rsidR="00397EF5">
              <w:rPr>
                <w:noProof/>
                <w:webHidden/>
              </w:rPr>
              <w:tab/>
            </w:r>
            <w:r w:rsidR="00397EF5">
              <w:rPr>
                <w:noProof/>
                <w:webHidden/>
              </w:rPr>
              <w:fldChar w:fldCharType="begin"/>
            </w:r>
            <w:r w:rsidR="00397EF5">
              <w:rPr>
                <w:noProof/>
                <w:webHidden/>
              </w:rPr>
              <w:instrText xml:space="preserve"> PAGEREF _Toc85536819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7D134E8" w14:textId="731E1070" w:rsidR="00397EF5" w:rsidRDefault="00D264C0">
          <w:pPr>
            <w:pStyle w:val="TOC3"/>
            <w:rPr>
              <w:rFonts w:asciiTheme="minorHAnsi" w:eastAsiaTheme="minorEastAsia" w:hAnsiTheme="minorHAnsi" w:cstheme="minorBidi"/>
              <w:noProof/>
              <w:sz w:val="22"/>
              <w:szCs w:val="22"/>
              <w:lang w:val="en-CA" w:eastAsia="en-CA"/>
            </w:rPr>
          </w:pPr>
          <w:hyperlink w:anchor="_Toc85536820" w:history="1">
            <w:r w:rsidR="00397EF5" w:rsidRPr="0074519E">
              <w:rPr>
                <w:rStyle w:val="Hyperlink"/>
                <w:rFonts w:cs="Arial"/>
                <w:b/>
                <w:noProof/>
              </w:rPr>
              <w:t>5.4.11 Service Distribution Points (SDP) configurations</w:t>
            </w:r>
            <w:r w:rsidR="00397EF5">
              <w:rPr>
                <w:noProof/>
                <w:webHidden/>
              </w:rPr>
              <w:tab/>
            </w:r>
            <w:r w:rsidR="00397EF5">
              <w:rPr>
                <w:noProof/>
                <w:webHidden/>
              </w:rPr>
              <w:fldChar w:fldCharType="begin"/>
            </w:r>
            <w:r w:rsidR="00397EF5">
              <w:rPr>
                <w:noProof/>
                <w:webHidden/>
              </w:rPr>
              <w:instrText xml:space="preserve"> PAGEREF _Toc85536820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6FE76EC9" w14:textId="1271FB47" w:rsidR="00397EF5" w:rsidRDefault="00D264C0">
          <w:pPr>
            <w:pStyle w:val="TOC3"/>
            <w:rPr>
              <w:rFonts w:asciiTheme="minorHAnsi" w:eastAsiaTheme="minorEastAsia" w:hAnsiTheme="minorHAnsi" w:cstheme="minorBidi"/>
              <w:noProof/>
              <w:sz w:val="22"/>
              <w:szCs w:val="22"/>
              <w:lang w:val="en-CA" w:eastAsia="en-CA"/>
            </w:rPr>
          </w:pPr>
          <w:hyperlink w:anchor="_Toc85536821" w:history="1">
            <w:r w:rsidR="00397EF5" w:rsidRPr="0074519E">
              <w:rPr>
                <w:rStyle w:val="Hyperlink"/>
                <w:rFonts w:cs="Arial"/>
                <w:b/>
                <w:noProof/>
              </w:rPr>
              <w:t>5.4.12 ISIS and IPv6 related prefixes and communities</w:t>
            </w:r>
            <w:r w:rsidR="00397EF5">
              <w:rPr>
                <w:noProof/>
                <w:webHidden/>
              </w:rPr>
              <w:tab/>
            </w:r>
            <w:r w:rsidR="00397EF5">
              <w:rPr>
                <w:noProof/>
                <w:webHidden/>
              </w:rPr>
              <w:fldChar w:fldCharType="begin"/>
            </w:r>
            <w:r w:rsidR="00397EF5">
              <w:rPr>
                <w:noProof/>
                <w:webHidden/>
              </w:rPr>
              <w:instrText xml:space="preserve"> PAGEREF _Toc85536821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C92124D" w14:textId="240C117F" w:rsidR="00397EF5" w:rsidRDefault="00D264C0">
          <w:pPr>
            <w:pStyle w:val="TOC3"/>
            <w:rPr>
              <w:rFonts w:asciiTheme="minorHAnsi" w:eastAsiaTheme="minorEastAsia" w:hAnsiTheme="minorHAnsi" w:cstheme="minorBidi"/>
              <w:noProof/>
              <w:sz w:val="22"/>
              <w:szCs w:val="22"/>
              <w:lang w:val="en-CA" w:eastAsia="en-CA"/>
            </w:rPr>
          </w:pPr>
          <w:hyperlink w:anchor="_Toc85536822" w:history="1">
            <w:r w:rsidR="00397EF5" w:rsidRPr="0074519E">
              <w:rPr>
                <w:rStyle w:val="Hyperlink"/>
                <w:rFonts w:cs="Arial"/>
                <w:b/>
                <w:noProof/>
              </w:rPr>
              <w:t>5.4.13 Quality of service (QoS) configurations</w:t>
            </w:r>
            <w:r w:rsidR="00397EF5">
              <w:rPr>
                <w:noProof/>
                <w:webHidden/>
              </w:rPr>
              <w:tab/>
            </w:r>
            <w:r w:rsidR="00397EF5">
              <w:rPr>
                <w:noProof/>
                <w:webHidden/>
              </w:rPr>
              <w:fldChar w:fldCharType="begin"/>
            </w:r>
            <w:r w:rsidR="00397EF5">
              <w:rPr>
                <w:noProof/>
                <w:webHidden/>
              </w:rPr>
              <w:instrText xml:space="preserve"> PAGEREF _Toc85536822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AD4E26D" w14:textId="61B8B504" w:rsidR="00397EF5" w:rsidRDefault="00D264C0">
          <w:pPr>
            <w:pStyle w:val="TOC3"/>
            <w:rPr>
              <w:rFonts w:asciiTheme="minorHAnsi" w:eastAsiaTheme="minorEastAsia" w:hAnsiTheme="minorHAnsi" w:cstheme="minorBidi"/>
              <w:noProof/>
              <w:sz w:val="22"/>
              <w:szCs w:val="22"/>
              <w:lang w:val="en-CA" w:eastAsia="en-CA"/>
            </w:rPr>
          </w:pPr>
          <w:hyperlink w:anchor="_Toc85536823" w:history="1">
            <w:r w:rsidR="00397EF5" w:rsidRPr="0074519E">
              <w:rPr>
                <w:rStyle w:val="Hyperlink"/>
                <w:rFonts w:cs="Arial"/>
                <w:b/>
                <w:noProof/>
              </w:rPr>
              <w:t>5.4.14 Y.1731 - Network SLA Test</w:t>
            </w:r>
            <w:r w:rsidR="00397EF5">
              <w:rPr>
                <w:noProof/>
                <w:webHidden/>
              </w:rPr>
              <w:tab/>
            </w:r>
            <w:r w:rsidR="00397EF5">
              <w:rPr>
                <w:noProof/>
                <w:webHidden/>
              </w:rPr>
              <w:fldChar w:fldCharType="begin"/>
            </w:r>
            <w:r w:rsidR="00397EF5">
              <w:rPr>
                <w:noProof/>
                <w:webHidden/>
              </w:rPr>
              <w:instrText xml:space="preserve"> PAGEREF _Toc85536823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3FF29E4" w14:textId="475ED46E" w:rsidR="00397EF5" w:rsidRDefault="00D264C0">
          <w:pPr>
            <w:pStyle w:val="TOC3"/>
            <w:rPr>
              <w:rFonts w:asciiTheme="minorHAnsi" w:eastAsiaTheme="minorEastAsia" w:hAnsiTheme="minorHAnsi" w:cstheme="minorBidi"/>
              <w:noProof/>
              <w:sz w:val="22"/>
              <w:szCs w:val="22"/>
              <w:lang w:val="en-CA" w:eastAsia="en-CA"/>
            </w:rPr>
          </w:pPr>
          <w:hyperlink w:anchor="_Toc85536824" w:history="1">
            <w:r w:rsidR="00397EF5" w:rsidRPr="0074519E">
              <w:rPr>
                <w:rStyle w:val="Hyperlink"/>
                <w:rFonts w:cs="Arial"/>
                <w:b/>
                <w:noProof/>
              </w:rPr>
              <w:t>5.4.15 System Security Configurations</w:t>
            </w:r>
            <w:r w:rsidR="00397EF5">
              <w:rPr>
                <w:noProof/>
                <w:webHidden/>
              </w:rPr>
              <w:tab/>
            </w:r>
            <w:r w:rsidR="00397EF5">
              <w:rPr>
                <w:noProof/>
                <w:webHidden/>
              </w:rPr>
              <w:fldChar w:fldCharType="begin"/>
            </w:r>
            <w:r w:rsidR="00397EF5">
              <w:rPr>
                <w:noProof/>
                <w:webHidden/>
              </w:rPr>
              <w:instrText xml:space="preserve"> PAGEREF _Toc85536824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EF6F5CF" w14:textId="73CC4E2A" w:rsidR="00397EF5" w:rsidRDefault="00D264C0">
          <w:pPr>
            <w:pStyle w:val="TOC3"/>
            <w:rPr>
              <w:rFonts w:asciiTheme="minorHAnsi" w:eastAsiaTheme="minorEastAsia" w:hAnsiTheme="minorHAnsi" w:cstheme="minorBidi"/>
              <w:noProof/>
              <w:sz w:val="22"/>
              <w:szCs w:val="22"/>
              <w:lang w:val="en-CA" w:eastAsia="en-CA"/>
            </w:rPr>
          </w:pPr>
          <w:hyperlink w:anchor="_Toc85536825" w:history="1">
            <w:r w:rsidR="00397EF5" w:rsidRPr="0074519E">
              <w:rPr>
                <w:rStyle w:val="Hyperlink"/>
                <w:rFonts w:cs="Arial"/>
                <w:b/>
                <w:noProof/>
              </w:rPr>
              <w:t>5.4.16 Uplink Routers – DGW Logical Interface Configuration</w:t>
            </w:r>
            <w:r w:rsidR="00397EF5">
              <w:rPr>
                <w:noProof/>
                <w:webHidden/>
              </w:rPr>
              <w:tab/>
            </w:r>
            <w:r w:rsidR="00397EF5">
              <w:rPr>
                <w:noProof/>
                <w:webHidden/>
              </w:rPr>
              <w:fldChar w:fldCharType="begin"/>
            </w:r>
            <w:r w:rsidR="00397EF5">
              <w:rPr>
                <w:noProof/>
                <w:webHidden/>
              </w:rPr>
              <w:instrText xml:space="preserve"> PAGEREF _Toc85536825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340C1D7" w14:textId="5CF6F898" w:rsidR="00397EF5" w:rsidRDefault="00D264C0">
          <w:pPr>
            <w:pStyle w:val="TOC3"/>
            <w:rPr>
              <w:rFonts w:asciiTheme="minorHAnsi" w:eastAsiaTheme="minorEastAsia" w:hAnsiTheme="minorHAnsi" w:cstheme="minorBidi"/>
              <w:noProof/>
              <w:sz w:val="22"/>
              <w:szCs w:val="22"/>
              <w:lang w:val="en-CA" w:eastAsia="en-CA"/>
            </w:rPr>
          </w:pPr>
          <w:hyperlink w:anchor="_Toc85536826" w:history="1">
            <w:r w:rsidR="00397EF5" w:rsidRPr="0074519E">
              <w:rPr>
                <w:rStyle w:val="Hyperlink"/>
                <w:rFonts w:cs="Arial"/>
                <w:b/>
                <w:noProof/>
              </w:rPr>
              <w:t>5.4.17 Uplink Routers – DGW BGP Configuration</w:t>
            </w:r>
            <w:r w:rsidR="00397EF5">
              <w:rPr>
                <w:noProof/>
                <w:webHidden/>
              </w:rPr>
              <w:tab/>
            </w:r>
            <w:r w:rsidR="00397EF5">
              <w:rPr>
                <w:noProof/>
                <w:webHidden/>
              </w:rPr>
              <w:fldChar w:fldCharType="begin"/>
            </w:r>
            <w:r w:rsidR="00397EF5">
              <w:rPr>
                <w:noProof/>
                <w:webHidden/>
              </w:rPr>
              <w:instrText xml:space="preserve"> PAGEREF _Toc85536826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7659456C" w14:textId="01B6887E" w:rsidR="00397EF5" w:rsidRDefault="00D264C0">
          <w:pPr>
            <w:pStyle w:val="TOC3"/>
            <w:rPr>
              <w:rFonts w:asciiTheme="minorHAnsi" w:eastAsiaTheme="minorEastAsia" w:hAnsiTheme="minorHAnsi" w:cstheme="minorBidi"/>
              <w:noProof/>
              <w:sz w:val="22"/>
              <w:szCs w:val="22"/>
              <w:lang w:val="en-CA" w:eastAsia="en-CA"/>
            </w:rPr>
          </w:pPr>
          <w:hyperlink w:anchor="_Toc85536827" w:history="1">
            <w:r w:rsidR="00397EF5" w:rsidRPr="0074519E">
              <w:rPr>
                <w:rStyle w:val="Hyperlink"/>
                <w:rFonts w:cs="Arial"/>
                <w:noProof/>
              </w:rPr>
              <w:t>5.4.18 Uplink Routers – DGW LDP Configuration</w:t>
            </w:r>
            <w:r w:rsidR="00397EF5">
              <w:rPr>
                <w:noProof/>
                <w:webHidden/>
              </w:rPr>
              <w:tab/>
            </w:r>
            <w:r w:rsidR="00397EF5">
              <w:rPr>
                <w:noProof/>
                <w:webHidden/>
              </w:rPr>
              <w:fldChar w:fldCharType="begin"/>
            </w:r>
            <w:r w:rsidR="00397EF5">
              <w:rPr>
                <w:noProof/>
                <w:webHidden/>
              </w:rPr>
              <w:instrText xml:space="preserve"> PAGEREF _Toc85536827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9C924C9" w14:textId="3B8E3ACD" w:rsidR="00397EF5" w:rsidRDefault="00D264C0">
          <w:pPr>
            <w:pStyle w:val="TOC3"/>
            <w:rPr>
              <w:rFonts w:asciiTheme="minorHAnsi" w:eastAsiaTheme="minorEastAsia" w:hAnsiTheme="minorHAnsi" w:cstheme="minorBidi"/>
              <w:noProof/>
              <w:sz w:val="22"/>
              <w:szCs w:val="22"/>
              <w:lang w:val="en-CA" w:eastAsia="en-CA"/>
            </w:rPr>
          </w:pPr>
          <w:hyperlink w:anchor="_Toc85536828" w:history="1">
            <w:r w:rsidR="00397EF5" w:rsidRPr="0074519E">
              <w:rPr>
                <w:rStyle w:val="Hyperlink"/>
                <w:rFonts w:cs="Arial"/>
                <w:noProof/>
              </w:rPr>
              <w:t>5.4.19 Uplink Routers – DGW Configuration</w:t>
            </w:r>
            <w:r w:rsidR="00397EF5">
              <w:rPr>
                <w:noProof/>
                <w:webHidden/>
              </w:rPr>
              <w:tab/>
            </w:r>
            <w:r w:rsidR="00397EF5">
              <w:rPr>
                <w:noProof/>
                <w:webHidden/>
              </w:rPr>
              <w:fldChar w:fldCharType="begin"/>
            </w:r>
            <w:r w:rsidR="00397EF5">
              <w:rPr>
                <w:noProof/>
                <w:webHidden/>
              </w:rPr>
              <w:instrText xml:space="preserve"> PAGEREF _Toc85536828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4952A3C" w14:textId="383901C4" w:rsidR="00397EF5" w:rsidRDefault="00D264C0">
          <w:pPr>
            <w:pStyle w:val="TOC3"/>
            <w:rPr>
              <w:rFonts w:asciiTheme="minorHAnsi" w:eastAsiaTheme="minorEastAsia" w:hAnsiTheme="minorHAnsi" w:cstheme="minorBidi"/>
              <w:noProof/>
              <w:sz w:val="22"/>
              <w:szCs w:val="22"/>
              <w:lang w:val="en-CA" w:eastAsia="en-CA"/>
            </w:rPr>
          </w:pPr>
          <w:hyperlink w:anchor="_Toc85536829" w:history="1">
            <w:r w:rsidR="00397EF5" w:rsidRPr="0074519E">
              <w:rPr>
                <w:rStyle w:val="Hyperlink"/>
                <w:rFonts w:cs="Arial"/>
                <w:b/>
                <w:noProof/>
              </w:rPr>
              <w:t>5.4.20 Route Reflector VPNv4 BGP Configuration</w:t>
            </w:r>
            <w:r w:rsidR="00397EF5">
              <w:rPr>
                <w:noProof/>
                <w:webHidden/>
              </w:rPr>
              <w:tab/>
            </w:r>
            <w:r w:rsidR="00397EF5">
              <w:rPr>
                <w:noProof/>
                <w:webHidden/>
              </w:rPr>
              <w:fldChar w:fldCharType="begin"/>
            </w:r>
            <w:r w:rsidR="00397EF5">
              <w:rPr>
                <w:noProof/>
                <w:webHidden/>
              </w:rPr>
              <w:instrText xml:space="preserve"> PAGEREF _Toc85536829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981F2E6" w14:textId="6B493D6E" w:rsidR="00397EF5" w:rsidRDefault="00D264C0">
          <w:pPr>
            <w:pStyle w:val="TOC3"/>
            <w:rPr>
              <w:rFonts w:asciiTheme="minorHAnsi" w:eastAsiaTheme="minorEastAsia" w:hAnsiTheme="minorHAnsi" w:cstheme="minorBidi"/>
              <w:noProof/>
              <w:sz w:val="22"/>
              <w:szCs w:val="22"/>
              <w:lang w:val="en-CA" w:eastAsia="en-CA"/>
            </w:rPr>
          </w:pPr>
          <w:hyperlink w:anchor="_Toc85536830" w:history="1">
            <w:r w:rsidR="00397EF5" w:rsidRPr="0074519E">
              <w:rPr>
                <w:rStyle w:val="Hyperlink"/>
                <w:noProof/>
              </w:rPr>
              <w:t>VPN-v4 sessions on Route reflectors (RR) and MVPN sessions on Route reflectors for AGW/DGW</w:t>
            </w:r>
            <w:r w:rsidR="00397EF5">
              <w:rPr>
                <w:noProof/>
                <w:webHidden/>
              </w:rPr>
              <w:tab/>
            </w:r>
            <w:r w:rsidR="00397EF5">
              <w:rPr>
                <w:noProof/>
                <w:webHidden/>
              </w:rPr>
              <w:fldChar w:fldCharType="begin"/>
            </w:r>
            <w:r w:rsidR="00397EF5">
              <w:rPr>
                <w:noProof/>
                <w:webHidden/>
              </w:rPr>
              <w:instrText xml:space="preserve"> PAGEREF _Toc85536830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495036BF" w14:textId="1B29C327" w:rsidR="00397EF5" w:rsidRDefault="00D264C0">
          <w:pPr>
            <w:pStyle w:val="TOC3"/>
            <w:rPr>
              <w:rFonts w:asciiTheme="minorHAnsi" w:eastAsiaTheme="minorEastAsia" w:hAnsiTheme="minorHAnsi" w:cstheme="minorBidi"/>
              <w:noProof/>
              <w:sz w:val="22"/>
              <w:szCs w:val="22"/>
              <w:lang w:val="en-CA" w:eastAsia="en-CA"/>
            </w:rPr>
          </w:pPr>
          <w:hyperlink w:anchor="_Toc85536831" w:history="1">
            <w:r w:rsidR="00397EF5" w:rsidRPr="0074519E">
              <w:rPr>
                <w:rStyle w:val="Hyperlink"/>
                <w:rFonts w:cs="Arial"/>
                <w:b/>
                <w:noProof/>
              </w:rPr>
              <w:t>5.4.19 DDOS configuration</w:t>
            </w:r>
            <w:r w:rsidR="00397EF5">
              <w:rPr>
                <w:noProof/>
                <w:webHidden/>
              </w:rPr>
              <w:tab/>
            </w:r>
            <w:r w:rsidR="00397EF5">
              <w:rPr>
                <w:noProof/>
                <w:webHidden/>
              </w:rPr>
              <w:fldChar w:fldCharType="begin"/>
            </w:r>
            <w:r w:rsidR="00397EF5">
              <w:rPr>
                <w:noProof/>
                <w:webHidden/>
              </w:rPr>
              <w:instrText xml:space="preserve"> PAGEREF _Toc85536831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5512B62" w14:textId="27242B31" w:rsidR="00397EF5" w:rsidRDefault="00D264C0">
          <w:pPr>
            <w:pStyle w:val="TOC2"/>
            <w:rPr>
              <w:rFonts w:asciiTheme="minorHAnsi" w:eastAsiaTheme="minorEastAsia" w:hAnsiTheme="minorHAnsi" w:cstheme="minorBidi"/>
              <w:noProof/>
              <w:sz w:val="22"/>
              <w:szCs w:val="22"/>
              <w:lang w:val="en-CA" w:eastAsia="en-CA"/>
            </w:rPr>
          </w:pPr>
          <w:hyperlink w:anchor="_Toc85536832" w:history="1">
            <w:r w:rsidR="00397EF5" w:rsidRPr="0074519E">
              <w:rPr>
                <w:rStyle w:val="Hyperlink"/>
                <w:b/>
                <w:noProof/>
              </w:rPr>
              <w:t>5.6 Regulatory Codes/Third Party Requirements</w:t>
            </w:r>
            <w:r w:rsidR="00397EF5">
              <w:rPr>
                <w:noProof/>
                <w:webHidden/>
              </w:rPr>
              <w:tab/>
            </w:r>
            <w:r w:rsidR="00397EF5">
              <w:rPr>
                <w:noProof/>
                <w:webHidden/>
              </w:rPr>
              <w:fldChar w:fldCharType="begin"/>
            </w:r>
            <w:r w:rsidR="00397EF5">
              <w:rPr>
                <w:noProof/>
                <w:webHidden/>
              </w:rPr>
              <w:instrText xml:space="preserve"> PAGEREF _Toc85536832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5FA1AF4" w14:textId="10B1011A" w:rsidR="00397EF5" w:rsidRDefault="00D264C0">
          <w:pPr>
            <w:pStyle w:val="TOC3"/>
            <w:rPr>
              <w:rFonts w:asciiTheme="minorHAnsi" w:eastAsiaTheme="minorEastAsia" w:hAnsiTheme="minorHAnsi" w:cstheme="minorBidi"/>
              <w:noProof/>
              <w:sz w:val="22"/>
              <w:szCs w:val="22"/>
              <w:lang w:val="en-CA" w:eastAsia="en-CA"/>
            </w:rPr>
          </w:pPr>
          <w:hyperlink w:anchor="_Toc85536833" w:history="1">
            <w:r w:rsidR="00397EF5" w:rsidRPr="0074519E">
              <w:rPr>
                <w:rStyle w:val="Hyperlink"/>
                <w:rFonts w:cs="Arial"/>
                <w:b/>
                <w:noProof/>
              </w:rPr>
              <w:t>5.6.1 Space and Power  (as applicable)</w:t>
            </w:r>
            <w:r w:rsidR="00397EF5">
              <w:rPr>
                <w:noProof/>
                <w:webHidden/>
              </w:rPr>
              <w:tab/>
            </w:r>
            <w:r w:rsidR="00397EF5">
              <w:rPr>
                <w:noProof/>
                <w:webHidden/>
              </w:rPr>
              <w:fldChar w:fldCharType="begin"/>
            </w:r>
            <w:r w:rsidR="00397EF5">
              <w:rPr>
                <w:noProof/>
                <w:webHidden/>
              </w:rPr>
              <w:instrText xml:space="preserve"> PAGEREF _Toc85536833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6E8E000" w14:textId="2A22AF51" w:rsidR="00397EF5" w:rsidRDefault="00D264C0">
          <w:pPr>
            <w:pStyle w:val="TOC3"/>
            <w:rPr>
              <w:rFonts w:asciiTheme="minorHAnsi" w:eastAsiaTheme="minorEastAsia" w:hAnsiTheme="minorHAnsi" w:cstheme="minorBidi"/>
              <w:noProof/>
              <w:sz w:val="22"/>
              <w:szCs w:val="22"/>
              <w:lang w:val="en-CA" w:eastAsia="en-CA"/>
            </w:rPr>
          </w:pPr>
          <w:hyperlink w:anchor="_Toc85536834" w:history="1">
            <w:r w:rsidR="00397EF5" w:rsidRPr="0074519E">
              <w:rPr>
                <w:rStyle w:val="Hyperlink"/>
                <w:rFonts w:cs="Arial"/>
                <w:b/>
                <w:noProof/>
              </w:rPr>
              <w:t>5.6.2 Fibre agreements (as applicable)</w:t>
            </w:r>
            <w:r w:rsidR="00397EF5">
              <w:rPr>
                <w:noProof/>
                <w:webHidden/>
              </w:rPr>
              <w:tab/>
            </w:r>
            <w:r w:rsidR="00397EF5">
              <w:rPr>
                <w:noProof/>
                <w:webHidden/>
              </w:rPr>
              <w:fldChar w:fldCharType="begin"/>
            </w:r>
            <w:r w:rsidR="00397EF5">
              <w:rPr>
                <w:noProof/>
                <w:webHidden/>
              </w:rPr>
              <w:instrText xml:space="preserve"> PAGEREF _Toc85536834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EE64647" w14:textId="17943429" w:rsidR="00397EF5" w:rsidRDefault="00D264C0">
          <w:pPr>
            <w:pStyle w:val="TOC3"/>
            <w:rPr>
              <w:rFonts w:asciiTheme="minorHAnsi" w:eastAsiaTheme="minorEastAsia" w:hAnsiTheme="minorHAnsi" w:cstheme="minorBidi"/>
              <w:noProof/>
              <w:sz w:val="22"/>
              <w:szCs w:val="22"/>
              <w:lang w:val="en-CA" w:eastAsia="en-CA"/>
            </w:rPr>
          </w:pPr>
          <w:hyperlink w:anchor="_Toc85536835" w:history="1">
            <w:r w:rsidR="00397EF5" w:rsidRPr="0074519E">
              <w:rPr>
                <w:rStyle w:val="Hyperlink"/>
                <w:rFonts w:cs="Arial"/>
                <w:b/>
                <w:noProof/>
              </w:rPr>
              <w:t>5.6.3 Leased Facility agreements (as applicable)</w:t>
            </w:r>
            <w:r w:rsidR="00397EF5">
              <w:rPr>
                <w:noProof/>
                <w:webHidden/>
              </w:rPr>
              <w:tab/>
            </w:r>
            <w:r w:rsidR="00397EF5">
              <w:rPr>
                <w:noProof/>
                <w:webHidden/>
              </w:rPr>
              <w:fldChar w:fldCharType="begin"/>
            </w:r>
            <w:r w:rsidR="00397EF5">
              <w:rPr>
                <w:noProof/>
                <w:webHidden/>
              </w:rPr>
              <w:instrText xml:space="preserve"> PAGEREF _Toc85536835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2322E950" w14:textId="5B799F0D" w:rsidR="00397EF5" w:rsidRDefault="00D264C0">
          <w:pPr>
            <w:pStyle w:val="TOC2"/>
            <w:rPr>
              <w:rFonts w:asciiTheme="minorHAnsi" w:eastAsiaTheme="minorEastAsia" w:hAnsiTheme="minorHAnsi" w:cstheme="minorBidi"/>
              <w:noProof/>
              <w:sz w:val="22"/>
              <w:szCs w:val="22"/>
              <w:lang w:val="en-CA" w:eastAsia="en-CA"/>
            </w:rPr>
          </w:pPr>
          <w:hyperlink w:anchor="_Toc85536836" w:history="1">
            <w:r w:rsidR="00397EF5" w:rsidRPr="0074519E">
              <w:rPr>
                <w:rStyle w:val="Hyperlink"/>
                <w:b/>
                <w:noProof/>
              </w:rPr>
              <w:t>5.7 Coordination Contacts</w:t>
            </w:r>
            <w:r w:rsidR="00397EF5">
              <w:rPr>
                <w:noProof/>
                <w:webHidden/>
              </w:rPr>
              <w:tab/>
            </w:r>
            <w:r w:rsidR="00397EF5">
              <w:rPr>
                <w:noProof/>
                <w:webHidden/>
              </w:rPr>
              <w:fldChar w:fldCharType="begin"/>
            </w:r>
            <w:r w:rsidR="00397EF5">
              <w:rPr>
                <w:noProof/>
                <w:webHidden/>
              </w:rPr>
              <w:instrText xml:space="preserve"> PAGEREF _Toc85536836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D5D5B89" w14:textId="22F847A1" w:rsidR="00397EF5" w:rsidRDefault="00D264C0">
          <w:pPr>
            <w:pStyle w:val="TOC1"/>
            <w:rPr>
              <w:rFonts w:asciiTheme="minorHAnsi" w:eastAsiaTheme="minorEastAsia" w:hAnsiTheme="minorHAnsi" w:cstheme="minorBidi"/>
              <w:noProof/>
              <w:sz w:val="22"/>
              <w:szCs w:val="22"/>
              <w:lang w:val="en-CA" w:eastAsia="en-CA"/>
            </w:rPr>
          </w:pPr>
          <w:hyperlink w:anchor="_Toc85536837" w:history="1">
            <w:r w:rsidR="00397EF5" w:rsidRPr="0074519E">
              <w:rPr>
                <w:rStyle w:val="Hyperlink"/>
                <w:b/>
                <w:noProof/>
              </w:rPr>
              <w:t>6. 0 Functional Area and Responsibility</w:t>
            </w:r>
            <w:r w:rsidR="00397EF5">
              <w:rPr>
                <w:noProof/>
                <w:webHidden/>
              </w:rPr>
              <w:tab/>
            </w:r>
            <w:r w:rsidR="00397EF5">
              <w:rPr>
                <w:noProof/>
                <w:webHidden/>
              </w:rPr>
              <w:fldChar w:fldCharType="begin"/>
            </w:r>
            <w:r w:rsidR="00397EF5">
              <w:rPr>
                <w:noProof/>
                <w:webHidden/>
              </w:rPr>
              <w:instrText xml:space="preserve"> PAGEREF _Toc85536837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18D5675" w14:textId="6C562F4C" w:rsidR="00397EF5" w:rsidRDefault="00D264C0">
          <w:pPr>
            <w:pStyle w:val="TOC1"/>
            <w:rPr>
              <w:rFonts w:asciiTheme="minorHAnsi" w:eastAsiaTheme="minorEastAsia" w:hAnsiTheme="minorHAnsi" w:cstheme="minorBidi"/>
              <w:noProof/>
              <w:sz w:val="22"/>
              <w:szCs w:val="22"/>
              <w:lang w:val="en-CA" w:eastAsia="en-CA"/>
            </w:rPr>
          </w:pPr>
          <w:hyperlink w:anchor="_Toc85536838" w:history="1">
            <w:r w:rsidR="00397EF5" w:rsidRPr="0074519E">
              <w:rPr>
                <w:rStyle w:val="Hyperlink"/>
                <w:b/>
                <w:noProof/>
              </w:rPr>
              <w:t>7.0 Recommended Training</w:t>
            </w:r>
            <w:r w:rsidR="00397EF5">
              <w:rPr>
                <w:noProof/>
                <w:webHidden/>
              </w:rPr>
              <w:tab/>
            </w:r>
            <w:r w:rsidR="00397EF5">
              <w:rPr>
                <w:noProof/>
                <w:webHidden/>
              </w:rPr>
              <w:fldChar w:fldCharType="begin"/>
            </w:r>
            <w:r w:rsidR="00397EF5">
              <w:rPr>
                <w:noProof/>
                <w:webHidden/>
              </w:rPr>
              <w:instrText xml:space="preserve"> PAGEREF _Toc85536838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363AAF7B" w14:textId="23E3C433" w:rsidR="00397EF5" w:rsidRDefault="00D264C0">
          <w:pPr>
            <w:pStyle w:val="TOC1"/>
            <w:rPr>
              <w:rFonts w:asciiTheme="minorHAnsi" w:eastAsiaTheme="minorEastAsia" w:hAnsiTheme="minorHAnsi" w:cstheme="minorBidi"/>
              <w:noProof/>
              <w:sz w:val="22"/>
              <w:szCs w:val="22"/>
              <w:lang w:val="en-CA" w:eastAsia="en-CA"/>
            </w:rPr>
          </w:pPr>
          <w:hyperlink w:anchor="_Toc85536839" w:history="1">
            <w:r w:rsidR="00397EF5" w:rsidRPr="00A23791">
              <w:rPr>
                <w:rStyle w:val="Hyperlink"/>
                <w:noProof/>
              </w:rPr>
              <w:t>8.0 Reference Documents</w:t>
            </w:r>
            <w:r w:rsidR="00397EF5" w:rsidRPr="00A23791">
              <w:rPr>
                <w:noProof/>
                <w:webHidden/>
              </w:rPr>
              <w:tab/>
            </w:r>
            <w:r w:rsidR="00397EF5" w:rsidRPr="00A23791">
              <w:rPr>
                <w:noProof/>
                <w:webHidden/>
              </w:rPr>
              <w:fldChar w:fldCharType="begin"/>
            </w:r>
            <w:r w:rsidR="00397EF5" w:rsidRPr="00A23791">
              <w:rPr>
                <w:noProof/>
                <w:webHidden/>
              </w:rPr>
              <w:instrText xml:space="preserve"> PAGEREF _Toc85536839 \h </w:instrText>
            </w:r>
            <w:r w:rsidR="00397EF5" w:rsidRPr="00A23791">
              <w:rPr>
                <w:noProof/>
                <w:webHidden/>
              </w:rPr>
            </w:r>
            <w:r w:rsidR="00397EF5" w:rsidRPr="00A23791">
              <w:rPr>
                <w:noProof/>
                <w:webHidden/>
              </w:rPr>
              <w:fldChar w:fldCharType="separate"/>
            </w:r>
            <w:r w:rsidR="00397EF5" w:rsidRPr="00A23791">
              <w:rPr>
                <w:noProof/>
                <w:webHidden/>
              </w:rPr>
              <w:t>1</w:t>
            </w:r>
            <w:r w:rsidR="00397EF5" w:rsidRPr="00A23791">
              <w:rPr>
                <w:noProof/>
                <w:webHidden/>
              </w:rPr>
              <w:fldChar w:fldCharType="end"/>
            </w:r>
          </w:hyperlink>
        </w:p>
        <w:p w14:paraId="046AC785" w14:textId="5BAFCFCC" w:rsidR="00397EF5" w:rsidRDefault="00D264C0">
          <w:pPr>
            <w:pStyle w:val="TOC2"/>
            <w:rPr>
              <w:rFonts w:asciiTheme="minorHAnsi" w:eastAsiaTheme="minorEastAsia" w:hAnsiTheme="minorHAnsi" w:cstheme="minorBidi"/>
              <w:noProof/>
              <w:sz w:val="22"/>
              <w:szCs w:val="22"/>
              <w:lang w:val="en-CA" w:eastAsia="en-CA"/>
            </w:rPr>
          </w:pPr>
          <w:hyperlink w:anchor="_Toc85536840" w:history="1">
            <w:r w:rsidR="00397EF5" w:rsidRPr="0074519E">
              <w:rPr>
                <w:rStyle w:val="Hyperlink"/>
                <w:noProof/>
              </w:rPr>
              <w:t>8.1 Technology or Architecture Spec, Equipment Documentation, Standards and Guidelines</w:t>
            </w:r>
            <w:r w:rsidR="00397EF5">
              <w:rPr>
                <w:noProof/>
                <w:webHidden/>
              </w:rPr>
              <w:tab/>
            </w:r>
            <w:r w:rsidR="00397EF5">
              <w:rPr>
                <w:noProof/>
                <w:webHidden/>
              </w:rPr>
              <w:fldChar w:fldCharType="begin"/>
            </w:r>
            <w:r w:rsidR="00397EF5">
              <w:rPr>
                <w:noProof/>
                <w:webHidden/>
              </w:rPr>
              <w:instrText xml:space="preserve"> PAGEREF _Toc85536840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0F74F7E3" w14:textId="274E6114" w:rsidR="00397EF5" w:rsidRDefault="00D264C0">
          <w:pPr>
            <w:pStyle w:val="TOC1"/>
            <w:rPr>
              <w:rFonts w:asciiTheme="minorHAnsi" w:eastAsiaTheme="minorEastAsia" w:hAnsiTheme="minorHAnsi" w:cstheme="minorBidi"/>
              <w:noProof/>
              <w:sz w:val="22"/>
              <w:szCs w:val="22"/>
              <w:lang w:val="en-CA" w:eastAsia="en-CA"/>
            </w:rPr>
          </w:pPr>
          <w:hyperlink w:anchor="_Toc85536841" w:history="1">
            <w:r w:rsidR="00397EF5" w:rsidRPr="0074519E">
              <w:rPr>
                <w:rStyle w:val="Hyperlink"/>
                <w:noProof/>
              </w:rPr>
              <w:t>9.0 Abbreviations and Acronyms</w:t>
            </w:r>
            <w:r w:rsidR="00397EF5">
              <w:rPr>
                <w:noProof/>
                <w:webHidden/>
              </w:rPr>
              <w:tab/>
            </w:r>
            <w:r w:rsidR="00397EF5">
              <w:rPr>
                <w:noProof/>
                <w:webHidden/>
              </w:rPr>
              <w:fldChar w:fldCharType="begin"/>
            </w:r>
            <w:r w:rsidR="00397EF5">
              <w:rPr>
                <w:noProof/>
                <w:webHidden/>
              </w:rPr>
              <w:instrText xml:space="preserve"> PAGEREF _Toc85536841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15566648" w14:textId="419BEA8B" w:rsidR="00397EF5" w:rsidRDefault="00D264C0">
          <w:pPr>
            <w:pStyle w:val="TOC1"/>
            <w:rPr>
              <w:rFonts w:asciiTheme="minorHAnsi" w:eastAsiaTheme="minorEastAsia" w:hAnsiTheme="minorHAnsi" w:cstheme="minorBidi"/>
              <w:noProof/>
              <w:sz w:val="22"/>
              <w:szCs w:val="22"/>
              <w:lang w:val="en-CA" w:eastAsia="en-CA"/>
            </w:rPr>
          </w:pPr>
          <w:hyperlink w:anchor="_Toc85536842" w:history="1">
            <w:r w:rsidR="00397EF5" w:rsidRPr="0074519E">
              <w:rPr>
                <w:rStyle w:val="Hyperlink"/>
                <w:noProof/>
              </w:rPr>
              <w:t>Figures and Tables</w:t>
            </w:r>
            <w:r w:rsidR="00397EF5">
              <w:rPr>
                <w:noProof/>
                <w:webHidden/>
              </w:rPr>
              <w:tab/>
            </w:r>
            <w:r w:rsidR="00397EF5">
              <w:rPr>
                <w:noProof/>
                <w:webHidden/>
              </w:rPr>
              <w:fldChar w:fldCharType="begin"/>
            </w:r>
            <w:r w:rsidR="00397EF5">
              <w:rPr>
                <w:noProof/>
                <w:webHidden/>
              </w:rPr>
              <w:instrText xml:space="preserve"> PAGEREF _Toc85536842 \h </w:instrText>
            </w:r>
            <w:r w:rsidR="00397EF5">
              <w:rPr>
                <w:noProof/>
                <w:webHidden/>
              </w:rPr>
            </w:r>
            <w:r w:rsidR="00397EF5">
              <w:rPr>
                <w:noProof/>
                <w:webHidden/>
              </w:rPr>
              <w:fldChar w:fldCharType="separate"/>
            </w:r>
            <w:r w:rsidR="00397EF5">
              <w:rPr>
                <w:noProof/>
                <w:webHidden/>
              </w:rPr>
              <w:t>1</w:t>
            </w:r>
            <w:r w:rsidR="00397EF5">
              <w:rPr>
                <w:noProof/>
                <w:webHidden/>
              </w:rPr>
              <w:fldChar w:fldCharType="end"/>
            </w:r>
          </w:hyperlink>
        </w:p>
        <w:p w14:paraId="5F6ADD72" w14:textId="2E9E8F15" w:rsidR="00673ABA" w:rsidRPr="005F71E6" w:rsidRDefault="00AE4016">
          <w:pPr>
            <w:rPr>
              <w:rFonts w:asciiTheme="minorHAnsi" w:hAnsiTheme="minorHAnsi"/>
            </w:rPr>
          </w:pPr>
          <w:r w:rsidRPr="005F71E6">
            <w:rPr>
              <w:rFonts w:asciiTheme="minorHAnsi" w:hAnsiTheme="minorHAnsi"/>
            </w:rPr>
            <w:fldChar w:fldCharType="end"/>
          </w:r>
        </w:p>
      </w:sdtContent>
    </w:sdt>
    <w:p w14:paraId="21BE4FDC" w14:textId="77777777" w:rsidR="0027547A" w:rsidRPr="005F71E6" w:rsidRDefault="0027547A" w:rsidP="00EC313A">
      <w:pPr>
        <w:pStyle w:val="TOC1"/>
        <w:rPr>
          <w:rFonts w:asciiTheme="minorHAnsi" w:hAnsiTheme="minorHAnsi"/>
        </w:rPr>
      </w:pPr>
    </w:p>
    <w:p w14:paraId="1D0A5E8D" w14:textId="77777777" w:rsidR="005215D9" w:rsidRPr="005F71E6" w:rsidRDefault="005215D9" w:rsidP="005215D9">
      <w:pPr>
        <w:rPr>
          <w:rFonts w:asciiTheme="minorHAnsi" w:hAnsiTheme="minorHAnsi"/>
          <w:lang w:val="en-US"/>
        </w:rPr>
      </w:pPr>
    </w:p>
    <w:p w14:paraId="31DA0078" w14:textId="77777777" w:rsidR="005215D9" w:rsidRPr="005F71E6" w:rsidRDefault="005215D9" w:rsidP="005215D9">
      <w:pPr>
        <w:rPr>
          <w:rFonts w:asciiTheme="minorHAnsi" w:hAnsiTheme="minorHAnsi"/>
          <w:lang w:val="en-US"/>
        </w:rPr>
      </w:pPr>
    </w:p>
    <w:p w14:paraId="1350CCBF" w14:textId="77777777" w:rsidR="005215D9" w:rsidRPr="005F71E6" w:rsidRDefault="00D745B6" w:rsidP="005215D9">
      <w:pPr>
        <w:rPr>
          <w:rFonts w:asciiTheme="minorHAnsi" w:hAnsiTheme="minorHAnsi"/>
          <w:lang w:val="en-US"/>
        </w:rPr>
      </w:pPr>
      <w:r w:rsidRPr="005F71E6">
        <w:rPr>
          <w:rFonts w:asciiTheme="minorHAnsi" w:hAnsiTheme="minorHAnsi"/>
          <w:lang w:val="en-US"/>
        </w:rPr>
        <w:br w:type="page"/>
      </w:r>
    </w:p>
    <w:p w14:paraId="1DCB6400" w14:textId="77777777" w:rsidR="00EC1244" w:rsidRPr="005F71E6" w:rsidRDefault="00EC1244" w:rsidP="00EC1244">
      <w:pPr>
        <w:pStyle w:val="Heading1"/>
        <w:rPr>
          <w:rFonts w:asciiTheme="minorHAnsi" w:hAnsiTheme="minorHAnsi"/>
        </w:rPr>
      </w:pPr>
      <w:bookmarkStart w:id="9" w:name="_Toc382315980"/>
      <w:bookmarkStart w:id="10" w:name="_Toc85536750"/>
      <w:r w:rsidRPr="005F71E6">
        <w:rPr>
          <w:rFonts w:asciiTheme="minorHAnsi" w:hAnsiTheme="minorHAnsi"/>
        </w:rPr>
        <w:lastRenderedPageBreak/>
        <w:t>1.0 Executive Summary</w:t>
      </w:r>
      <w:bookmarkEnd w:id="9"/>
      <w:bookmarkEnd w:id="10"/>
    </w:p>
    <w:p w14:paraId="1EC818B6" w14:textId="458FABC9" w:rsidR="008B4389" w:rsidRPr="005F71E6" w:rsidRDefault="004973CD" w:rsidP="004973CD">
      <w:pPr>
        <w:ind w:left="450"/>
        <w:rPr>
          <w:rFonts w:asciiTheme="minorHAnsi" w:hAnsiTheme="minorHAnsi"/>
        </w:rPr>
      </w:pPr>
      <w:r w:rsidRPr="00AB7EEA">
        <w:rPr>
          <w:rFonts w:asciiTheme="minorHAnsi" w:hAnsiTheme="minorHAnsi" w:cs="Arial"/>
          <w:sz w:val="24"/>
        </w:rPr>
        <w:t xml:space="preserve">This Engineering plan describes the installation of </w:t>
      </w:r>
      <w:r>
        <w:rPr>
          <w:rFonts w:asciiTheme="minorHAnsi" w:hAnsiTheme="minorHAnsi" w:cs="Arial"/>
          <w:sz w:val="24"/>
          <w:highlight w:val="yellow"/>
        </w:rPr>
        <w:t>ALU-7750</w:t>
      </w:r>
      <w:r w:rsidR="002017B3">
        <w:rPr>
          <w:rFonts w:asciiTheme="minorHAnsi" w:hAnsiTheme="minorHAnsi" w:cs="Arial"/>
          <w:sz w:val="24"/>
          <w:highlight w:val="yellow"/>
        </w:rPr>
        <w:t xml:space="preserve"> </w:t>
      </w:r>
      <w:r>
        <w:rPr>
          <w:rFonts w:asciiTheme="minorHAnsi" w:hAnsiTheme="minorHAnsi" w:cs="Arial"/>
          <w:sz w:val="24"/>
          <w:highlight w:val="yellow"/>
        </w:rPr>
        <w:t/>
      </w:r>
      <w:r w:rsidRPr="00A72D8D">
        <w:rPr>
          <w:rFonts w:asciiTheme="minorHAnsi" w:hAnsiTheme="minorHAnsi" w:cs="Arial"/>
          <w:sz w:val="24"/>
          <w:highlight w:val="yellow"/>
        </w:rPr>
        <w:t xml:space="preserve"> at </w:t>
      </w:r>
      <w:r>
        <w:rPr>
          <w:rFonts w:asciiTheme="minorHAnsi" w:hAnsiTheme="minorHAnsi" w:cs="Arial"/>
          <w:sz w:val="24"/>
          <w:highlight w:val="yellow"/>
        </w:rPr>
        <w:t>Address</w:t>
      </w:r>
      <w:r w:rsidR="000E2538" w:rsidRPr="00A72D8D">
        <w:rPr>
          <w:rFonts w:asciiTheme="minorHAnsi" w:hAnsiTheme="minorHAnsi" w:cs="Arial"/>
          <w:sz w:val="24"/>
          <w:highlight w:val="yellow"/>
        </w:rPr>
        <w:t xml:space="preserve"> PHUB</w:t>
      </w:r>
      <w:r w:rsidRPr="00A72D8D">
        <w:rPr>
          <w:rFonts w:asciiTheme="minorHAnsi" w:hAnsiTheme="minorHAnsi" w:cs="Arial"/>
          <w:sz w:val="24"/>
          <w:highlight w:val="yellow"/>
        </w:rPr>
        <w:t>.</w:t>
      </w:r>
    </w:p>
    <w:p w14:paraId="7D68C73E" w14:textId="77777777" w:rsidR="00EC1244" w:rsidRPr="005F71E6" w:rsidRDefault="00EC1244" w:rsidP="00EC1244">
      <w:pPr>
        <w:pStyle w:val="Heading1"/>
        <w:rPr>
          <w:rFonts w:asciiTheme="minorHAnsi" w:hAnsiTheme="minorHAnsi"/>
        </w:rPr>
      </w:pPr>
      <w:bookmarkStart w:id="11" w:name="_Toc346099276"/>
      <w:bookmarkStart w:id="12" w:name="_Toc382315981"/>
      <w:bookmarkStart w:id="13" w:name="_Toc85536751"/>
      <w:r w:rsidRPr="005F71E6">
        <w:rPr>
          <w:rFonts w:asciiTheme="minorHAnsi" w:hAnsiTheme="minorHAnsi"/>
        </w:rPr>
        <w:t>2.0 Scope Section</w:t>
      </w:r>
      <w:bookmarkEnd w:id="11"/>
      <w:bookmarkEnd w:id="12"/>
      <w:bookmarkEnd w:id="13"/>
    </w:p>
    <w:p w14:paraId="37B0A084" w14:textId="77777777" w:rsidR="00EC1244" w:rsidRPr="00AB7EEA" w:rsidRDefault="00EC1244" w:rsidP="00EC1244">
      <w:pPr>
        <w:pStyle w:val="Heading2"/>
        <w:rPr>
          <w:rFonts w:asciiTheme="minorHAnsi" w:hAnsiTheme="minorHAnsi"/>
        </w:rPr>
      </w:pPr>
      <w:bookmarkStart w:id="14" w:name="_Toc346099277"/>
      <w:bookmarkStart w:id="15" w:name="_Toc382315982"/>
      <w:bookmarkStart w:id="16" w:name="_Toc85536752"/>
      <w:r w:rsidRPr="00AB7EEA">
        <w:rPr>
          <w:rFonts w:asciiTheme="minorHAnsi" w:hAnsiTheme="minorHAnsi"/>
        </w:rPr>
        <w:t>2.1 Scope of Work</w:t>
      </w:r>
      <w:bookmarkEnd w:id="14"/>
      <w:bookmarkEnd w:id="15"/>
      <w:bookmarkEnd w:id="16"/>
    </w:p>
    <w:p w14:paraId="0E0ABFB3" w14:textId="77777777" w:rsidR="00801EC8" w:rsidRPr="00AB7EEA" w:rsidRDefault="00801EC8" w:rsidP="00801EC8">
      <w:pPr>
        <w:rPr>
          <w:rFonts w:asciiTheme="minorHAnsi" w:hAnsiTheme="minorHAnsi"/>
          <w:lang w:val="en-US"/>
        </w:rPr>
      </w:pPr>
    </w:p>
    <w:p w14:paraId="4D68DE0A" w14:textId="5F3A72DF" w:rsidR="00801EC8" w:rsidRPr="00AB7EEA" w:rsidRDefault="005753AC" w:rsidP="00AB7EEA">
      <w:pPr>
        <w:jc w:val="both"/>
        <w:rPr>
          <w:rFonts w:asciiTheme="minorHAnsi" w:hAnsiTheme="minorHAnsi" w:cs="Arial"/>
          <w:color w:val="000000" w:themeColor="text1"/>
          <w:sz w:val="24"/>
          <w:highlight w:val="yellow"/>
        </w:rPr>
      </w:pPr>
      <w:r w:rsidRPr="00AB7EEA">
        <w:rPr>
          <w:rFonts w:asciiTheme="minorHAnsi" w:hAnsiTheme="minorHAnsi" w:cs="Arial"/>
          <w:sz w:val="24"/>
        </w:rPr>
        <w:t>This Engineering Design Specification will cover installation and configuration of Alcatel-</w:t>
      </w:r>
      <w:r w:rsidR="00251472" w:rsidRPr="00AB7EEA">
        <w:rPr>
          <w:rFonts w:asciiTheme="minorHAnsi" w:hAnsiTheme="minorHAnsi" w:cs="Arial"/>
          <w:sz w:val="24"/>
        </w:rPr>
        <w:t xml:space="preserve"> </w:t>
      </w:r>
      <w:r w:rsidRPr="00AB7EEA">
        <w:rPr>
          <w:rFonts w:asciiTheme="minorHAnsi" w:hAnsiTheme="minorHAnsi" w:cs="Arial"/>
          <w:sz w:val="24"/>
        </w:rPr>
        <w:t xml:space="preserve">Lucent </w:t>
      </w:r>
      <w:r>
        <w:rPr>
          <w:rFonts w:asciiTheme="minorHAnsi" w:hAnsiTheme="minorHAnsi" w:cs="Arial"/>
          <w:sz w:val="24"/>
          <w:highlight w:val="yellow"/>
        </w:rPr>
        <w:t>ALU-7750</w:t>
      </w:r>
      <w:r w:rsidRPr="00AB7EEA">
        <w:rPr>
          <w:rFonts w:asciiTheme="minorHAnsi" w:hAnsiTheme="minorHAnsi" w:cs="Arial"/>
          <w:sz w:val="24"/>
          <w:highlight w:val="yellow"/>
        </w:rPr>
        <w:t xml:space="preserve"> </w:t>
      </w:r>
      <w:r>
        <w:rPr>
          <w:rFonts w:asciiTheme="minorHAnsi" w:hAnsiTheme="minorHAnsi" w:cs="Arial"/>
          <w:sz w:val="24"/>
          <w:highlight w:val="yellow"/>
        </w:rPr>
        <w:t/>
      </w:r>
      <w:r w:rsidR="00E3592E" w:rsidRPr="00AB7EEA">
        <w:rPr>
          <w:rFonts w:asciiTheme="minorHAnsi" w:hAnsiTheme="minorHAnsi" w:cs="Arial"/>
          <w:sz w:val="24"/>
        </w:rPr>
        <w:t xml:space="preserve"> router</w:t>
      </w:r>
      <w:r w:rsidRPr="00AB7EEA">
        <w:rPr>
          <w:rFonts w:asciiTheme="minorHAnsi" w:hAnsiTheme="minorHAnsi" w:cs="Arial"/>
          <w:sz w:val="24"/>
        </w:rPr>
        <w:t xml:space="preserve"> </w:t>
      </w:r>
      <w:r w:rsidRPr="00AB7EEA">
        <w:rPr>
          <w:rFonts w:asciiTheme="minorHAnsi" w:hAnsiTheme="minorHAnsi" w:cs="Arial"/>
          <w:color w:val="000000" w:themeColor="text1"/>
          <w:sz w:val="24"/>
        </w:rPr>
        <w:t xml:space="preserve">at </w:t>
      </w:r>
      <w:r>
        <w:rPr>
          <w:rFonts w:asciiTheme="minorHAnsi" w:hAnsiTheme="minorHAnsi" w:cs="Arial"/>
          <w:sz w:val="24"/>
          <w:highlight w:val="yellow"/>
        </w:rPr>
        <w:t>Address</w:t>
      </w:r>
      <w:r w:rsidR="009E7D32" w:rsidRPr="00AB7EEA">
        <w:rPr>
          <w:rFonts w:asciiTheme="minorHAnsi" w:hAnsiTheme="minorHAnsi" w:cs="Arial"/>
          <w:color w:val="000000" w:themeColor="text1"/>
          <w:sz w:val="24"/>
          <w:highlight w:val="yellow"/>
        </w:rPr>
        <w:t>.</w:t>
      </w:r>
    </w:p>
    <w:p w14:paraId="585DA418" w14:textId="77777777" w:rsidR="004973CD" w:rsidRPr="005F71E6" w:rsidRDefault="004973CD" w:rsidP="00AB7EEA">
      <w:pPr>
        <w:jc w:val="both"/>
        <w:rPr>
          <w:rFonts w:asciiTheme="minorHAnsi" w:hAnsiTheme="minorHAnsi" w:cs="Arial"/>
          <w:sz w:val="24"/>
        </w:rPr>
      </w:pPr>
    </w:p>
    <w:tbl>
      <w:tblPr>
        <w:tblW w:w="7560" w:type="dxa"/>
        <w:jc w:val="center"/>
        <w:tblLook w:val="04A0" w:firstRow="1" w:lastRow="0" w:firstColumn="1" w:lastColumn="0" w:noHBand="0" w:noVBand="1"/>
      </w:tblPr>
      <w:tblGrid>
        <w:gridCol w:w="1200"/>
        <w:gridCol w:w="1517"/>
        <w:gridCol w:w="1994"/>
        <w:gridCol w:w="1630"/>
        <w:gridCol w:w="1219"/>
      </w:tblGrid>
      <w:tr w:rsidR="004973CD" w:rsidRPr="005F71E6" w14:paraId="38EABBED" w14:textId="77777777" w:rsidTr="004973CD">
        <w:trPr>
          <w:cantSplit/>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CCCCCC"/>
            <w:vAlign w:val="bottom"/>
            <w:hideMark/>
          </w:tcPr>
          <w:p w14:paraId="1B6D208F" w14:textId="77777777" w:rsidR="004973CD" w:rsidRPr="005F71E6" w:rsidRDefault="004973CD" w:rsidP="004973CD">
            <w:pPr>
              <w:jc w:val="center"/>
              <w:rPr>
                <w:rFonts w:asciiTheme="minorHAnsi" w:hAnsiTheme="minorHAnsi"/>
                <w:color w:val="000000"/>
                <w:lang w:val="en-CA" w:eastAsia="en-CA"/>
              </w:rPr>
            </w:pPr>
            <w:r w:rsidRPr="005F71E6">
              <w:rPr>
                <w:rFonts w:asciiTheme="minorHAnsi" w:hAnsiTheme="minorHAnsi"/>
                <w:color w:val="000000"/>
                <w:lang w:eastAsia="en-CA"/>
              </w:rPr>
              <w:t>CILI Code</w:t>
            </w:r>
          </w:p>
        </w:tc>
        <w:tc>
          <w:tcPr>
            <w:tcW w:w="1720" w:type="dxa"/>
            <w:tcBorders>
              <w:top w:val="single" w:sz="4" w:space="0" w:color="auto"/>
              <w:left w:val="nil"/>
              <w:bottom w:val="single" w:sz="4" w:space="0" w:color="auto"/>
              <w:right w:val="single" w:sz="4" w:space="0" w:color="auto"/>
            </w:tcBorders>
            <w:shd w:val="clear" w:color="000000" w:fill="CCCCCC"/>
            <w:vAlign w:val="bottom"/>
            <w:hideMark/>
          </w:tcPr>
          <w:p w14:paraId="4486E0BF" w14:textId="77777777" w:rsidR="004973CD" w:rsidRPr="005F71E6" w:rsidRDefault="004973CD" w:rsidP="004973CD">
            <w:pPr>
              <w:jc w:val="center"/>
              <w:rPr>
                <w:rFonts w:asciiTheme="minorHAnsi" w:hAnsiTheme="minorHAnsi"/>
                <w:color w:val="000000"/>
                <w:lang w:val="en-CA" w:eastAsia="en-CA"/>
              </w:rPr>
            </w:pPr>
            <w:r w:rsidRPr="005F71E6">
              <w:rPr>
                <w:rFonts w:asciiTheme="minorHAnsi" w:hAnsiTheme="minorHAnsi"/>
                <w:color w:val="000000"/>
                <w:lang w:eastAsia="en-CA"/>
              </w:rPr>
              <w:t>Hostname</w:t>
            </w:r>
          </w:p>
        </w:tc>
        <w:tc>
          <w:tcPr>
            <w:tcW w:w="2900" w:type="dxa"/>
            <w:tcBorders>
              <w:top w:val="single" w:sz="4" w:space="0" w:color="auto"/>
              <w:left w:val="nil"/>
              <w:bottom w:val="single" w:sz="4" w:space="0" w:color="auto"/>
              <w:right w:val="single" w:sz="4" w:space="0" w:color="auto"/>
            </w:tcBorders>
            <w:shd w:val="clear" w:color="000000" w:fill="CCCCCC"/>
            <w:vAlign w:val="bottom"/>
            <w:hideMark/>
          </w:tcPr>
          <w:p w14:paraId="0568CE37" w14:textId="77777777" w:rsidR="004973CD" w:rsidRPr="005F71E6" w:rsidRDefault="004973CD" w:rsidP="004973CD">
            <w:pPr>
              <w:jc w:val="center"/>
              <w:rPr>
                <w:rFonts w:asciiTheme="minorHAnsi" w:hAnsiTheme="minorHAnsi"/>
                <w:color w:val="000000"/>
                <w:lang w:val="en-CA" w:eastAsia="en-CA"/>
              </w:rPr>
            </w:pPr>
            <w:r w:rsidRPr="005F71E6">
              <w:rPr>
                <w:rFonts w:asciiTheme="minorHAnsi" w:hAnsiTheme="minorHAnsi"/>
                <w:color w:val="000000"/>
                <w:lang w:eastAsia="en-CA"/>
              </w:rPr>
              <w:t>Site Address</w:t>
            </w:r>
          </w:p>
        </w:tc>
        <w:tc>
          <w:tcPr>
            <w:tcW w:w="920" w:type="dxa"/>
            <w:tcBorders>
              <w:top w:val="single" w:sz="4" w:space="0" w:color="auto"/>
              <w:left w:val="nil"/>
              <w:bottom w:val="single" w:sz="4" w:space="0" w:color="auto"/>
              <w:right w:val="single" w:sz="4" w:space="0" w:color="auto"/>
            </w:tcBorders>
            <w:shd w:val="clear" w:color="000000" w:fill="CCCCCC"/>
            <w:vAlign w:val="bottom"/>
            <w:hideMark/>
          </w:tcPr>
          <w:p w14:paraId="20BBCAC1" w14:textId="77777777" w:rsidR="004973CD" w:rsidRPr="005F71E6" w:rsidRDefault="004973CD" w:rsidP="004973CD">
            <w:pPr>
              <w:jc w:val="center"/>
              <w:rPr>
                <w:rFonts w:asciiTheme="minorHAnsi" w:hAnsiTheme="minorHAnsi"/>
                <w:color w:val="000000"/>
                <w:lang w:val="en-CA" w:eastAsia="en-CA"/>
              </w:rPr>
            </w:pPr>
            <w:r w:rsidRPr="005F71E6">
              <w:rPr>
                <w:rFonts w:asciiTheme="minorHAnsi" w:hAnsiTheme="minorHAnsi"/>
                <w:color w:val="000000"/>
                <w:lang w:eastAsia="en-CA"/>
              </w:rPr>
              <w:t>Hardware</w:t>
            </w:r>
          </w:p>
        </w:tc>
        <w:tc>
          <w:tcPr>
            <w:tcW w:w="820" w:type="dxa"/>
            <w:tcBorders>
              <w:top w:val="single" w:sz="4" w:space="0" w:color="auto"/>
              <w:left w:val="nil"/>
              <w:bottom w:val="single" w:sz="4" w:space="0" w:color="auto"/>
              <w:right w:val="single" w:sz="4" w:space="0" w:color="auto"/>
            </w:tcBorders>
            <w:shd w:val="clear" w:color="000000" w:fill="CCCCCC"/>
            <w:vAlign w:val="bottom"/>
            <w:hideMark/>
          </w:tcPr>
          <w:p w14:paraId="5F5E1F7C" w14:textId="77777777" w:rsidR="004973CD" w:rsidRPr="005F71E6" w:rsidRDefault="004973CD" w:rsidP="004973CD">
            <w:pPr>
              <w:jc w:val="center"/>
              <w:rPr>
                <w:rFonts w:asciiTheme="minorHAnsi" w:hAnsiTheme="minorHAnsi"/>
                <w:color w:val="000000"/>
                <w:lang w:val="en-CA" w:eastAsia="en-CA"/>
              </w:rPr>
            </w:pPr>
            <w:r w:rsidRPr="005F71E6">
              <w:rPr>
                <w:rFonts w:asciiTheme="minorHAnsi" w:hAnsiTheme="minorHAnsi"/>
                <w:color w:val="000000"/>
                <w:lang w:eastAsia="en-CA"/>
              </w:rPr>
              <w:t>Type</w:t>
            </w:r>
          </w:p>
        </w:tc>
      </w:tr>
      <w:tr w:rsidR="004973CD" w:rsidRPr="005F71E6" w14:paraId="27126C1D" w14:textId="77777777" w:rsidTr="004973CD">
        <w:trPr>
          <w:trHeight w:val="330"/>
          <w:jc w:val="center"/>
        </w:trPr>
        <w:tc>
          <w:tcPr>
            <w:tcW w:w="1200" w:type="dxa"/>
            <w:tcBorders>
              <w:top w:val="nil"/>
              <w:left w:val="single" w:sz="4" w:space="0" w:color="auto"/>
              <w:bottom w:val="single" w:sz="4" w:space="0" w:color="auto"/>
              <w:right w:val="single" w:sz="4" w:space="0" w:color="auto"/>
            </w:tcBorders>
            <w:shd w:val="clear" w:color="auto" w:fill="auto"/>
            <w:noWrap/>
            <w:hideMark/>
          </w:tcPr>
          <w:p w14:paraId="203851CF" w14:textId="298D062C" w:rsidR="004973CD" w:rsidRPr="005F71E6" w:rsidRDefault="00AB7EEA" w:rsidP="004973CD">
            <w:pPr>
              <w:jc w:val="center"/>
              <w:rPr>
                <w:rFonts w:asciiTheme="minorHAnsi" w:hAnsiTheme="minorHAnsi"/>
                <w:color w:val="000000"/>
                <w:lang w:val="en-CA" w:eastAsia="en-CA"/>
              </w:rPr>
            </w:pPr>
            <w:r>
              <w:rPr>
                <w:rFonts w:asciiTheme="minorHAnsi" w:hAnsiTheme="minorHAnsi"/>
                <w:color w:val="000000"/>
                <w:highlight w:val="yellow"/>
                <w:lang w:val="en-CA" w:eastAsia="en-CA"/>
              </w:rPr>
              <w:t>CLLI</w:t>
            </w:r>
          </w:p>
        </w:tc>
        <w:tc>
          <w:tcPr>
            <w:tcW w:w="1720" w:type="dxa"/>
            <w:tcBorders>
              <w:top w:val="nil"/>
              <w:left w:val="nil"/>
              <w:bottom w:val="single" w:sz="4" w:space="0" w:color="auto"/>
              <w:right w:val="single" w:sz="4" w:space="0" w:color="auto"/>
            </w:tcBorders>
            <w:shd w:val="clear" w:color="000000" w:fill="FFFFCC"/>
            <w:hideMark/>
          </w:tcPr>
          <w:p w14:paraId="2BA73C74" w14:textId="1ECBF22C" w:rsidR="004973CD" w:rsidRPr="001C53C2" w:rsidRDefault="00097DA5" w:rsidP="004973CD">
            <w:pPr>
              <w:jc w:val="center"/>
              <w:rPr>
                <w:rFonts w:asciiTheme="minorHAnsi" w:hAnsiTheme="minorHAnsi"/>
                <w:color w:val="000000"/>
                <w:highlight w:val="yellow"/>
                <w:lang w:val="en-CA" w:eastAsia="en-CA"/>
              </w:rPr>
            </w:pPr>
            <w:r>
              <w:rPr>
                <w:rFonts w:asciiTheme="minorHAnsi" w:hAnsiTheme="minorHAnsi" w:cs="Calibri"/>
                <w:color w:val="000000"/>
                <w:highlight w:val="yellow"/>
                <w:lang w:eastAsia="en-CA"/>
              </w:rPr>
              <w:t/>
            </w:r>
          </w:p>
        </w:tc>
        <w:tc>
          <w:tcPr>
            <w:tcW w:w="2900" w:type="dxa"/>
            <w:tcBorders>
              <w:top w:val="nil"/>
              <w:left w:val="nil"/>
              <w:bottom w:val="single" w:sz="4" w:space="0" w:color="auto"/>
              <w:right w:val="single" w:sz="4" w:space="0" w:color="auto"/>
            </w:tcBorders>
            <w:shd w:val="clear" w:color="000000" w:fill="FFFFCC"/>
            <w:hideMark/>
          </w:tcPr>
          <w:p w14:paraId="49C70834" w14:textId="176813C6" w:rsidR="004973CD" w:rsidRPr="005F71E6" w:rsidRDefault="00AB7EEA" w:rsidP="004973CD">
            <w:pPr>
              <w:jc w:val="center"/>
              <w:rPr>
                <w:rFonts w:asciiTheme="minorHAnsi" w:hAnsiTheme="minorHAnsi"/>
                <w:color w:val="000000"/>
                <w:lang w:val="en-CA" w:eastAsia="en-CA"/>
              </w:rPr>
            </w:pPr>
            <w:r>
              <w:rPr>
                <w:rFonts w:asciiTheme="minorHAnsi" w:hAnsiTheme="minorHAnsi"/>
                <w:color w:val="000000"/>
                <w:highlight w:val="yellow"/>
                <w:lang w:val="en-CA" w:eastAsia="en-CA"/>
              </w:rPr>
              <w:t>Address</w:t>
            </w:r>
          </w:p>
        </w:tc>
        <w:tc>
          <w:tcPr>
            <w:tcW w:w="920" w:type="dxa"/>
            <w:tcBorders>
              <w:top w:val="nil"/>
              <w:left w:val="nil"/>
              <w:bottom w:val="single" w:sz="4" w:space="0" w:color="auto"/>
              <w:right w:val="single" w:sz="4" w:space="0" w:color="auto"/>
            </w:tcBorders>
            <w:shd w:val="clear" w:color="000000" w:fill="FFFFCC"/>
            <w:hideMark/>
          </w:tcPr>
          <w:p w14:paraId="73929977" w14:textId="0EA3057E" w:rsidR="004973CD" w:rsidRPr="002017B3" w:rsidRDefault="002017B3" w:rsidP="004973CD">
            <w:pPr>
              <w:jc w:val="center"/>
              <w:rPr>
                <w:rFonts w:asciiTheme="minorHAnsi" w:hAnsiTheme="minorHAnsi"/>
                <w:color w:val="000000"/>
                <w:highlight w:val="yellow"/>
                <w:lang w:val="en-CA" w:eastAsia="en-CA"/>
              </w:rPr>
            </w:pPr>
            <w:r>
              <w:rPr>
                <w:rFonts w:asciiTheme="minorHAnsi" w:hAnsiTheme="minorHAnsi"/>
                <w:color w:val="000000"/>
                <w:highlight w:val="yellow"/>
                <w:lang w:eastAsia="en-CA"/>
              </w:rPr>
              <w:t>ALU-7750</w:t>
            </w:r>
          </w:p>
        </w:tc>
        <w:tc>
          <w:tcPr>
            <w:tcW w:w="820" w:type="dxa"/>
            <w:tcBorders>
              <w:top w:val="nil"/>
              <w:left w:val="nil"/>
              <w:bottom w:val="single" w:sz="4" w:space="0" w:color="auto"/>
              <w:right w:val="single" w:sz="4" w:space="0" w:color="auto"/>
            </w:tcBorders>
            <w:shd w:val="clear" w:color="000000" w:fill="FFFFCC"/>
            <w:hideMark/>
          </w:tcPr>
          <w:p w14:paraId="5A165D9E" w14:textId="36C1536A" w:rsidR="004973CD" w:rsidRPr="005F71E6" w:rsidRDefault="002017B3" w:rsidP="004973CD">
            <w:pPr>
              <w:jc w:val="center"/>
              <w:rPr>
                <w:rFonts w:asciiTheme="minorHAnsi" w:hAnsiTheme="minorHAnsi"/>
                <w:color w:val="000000"/>
                <w:lang w:val="en-CA" w:eastAsia="en-CA"/>
              </w:rPr>
            </w:pPr>
            <w:r>
              <w:rPr>
                <w:rFonts w:asciiTheme="minorHAnsi" w:hAnsiTheme="minorHAnsi"/>
                <w:highlight w:val="yellow"/>
                <w:lang w:eastAsia="en-CA"/>
              </w:rPr>
              <w:t/>
            </w:r>
          </w:p>
        </w:tc>
      </w:tr>
    </w:tbl>
    <w:p w14:paraId="08CA55BA" w14:textId="77777777" w:rsidR="00CE46AC" w:rsidRPr="005F71E6" w:rsidRDefault="00CE46AC" w:rsidP="0008055C">
      <w:pPr>
        <w:pStyle w:val="BodyText"/>
        <w:rPr>
          <w:rFonts w:asciiTheme="minorHAnsi" w:hAnsiTheme="minorHAnsi" w:cs="Arial"/>
        </w:rPr>
      </w:pPr>
    </w:p>
    <w:p w14:paraId="55477518" w14:textId="77777777" w:rsidR="00EC1244" w:rsidRPr="005F71E6" w:rsidRDefault="00EC1244" w:rsidP="00EC1244">
      <w:pPr>
        <w:pStyle w:val="Heading2"/>
        <w:rPr>
          <w:rFonts w:asciiTheme="minorHAnsi" w:hAnsiTheme="minorHAnsi"/>
        </w:rPr>
      </w:pPr>
      <w:bookmarkStart w:id="17" w:name="_Toc346099278"/>
      <w:bookmarkStart w:id="18" w:name="_Toc382315983"/>
      <w:bookmarkStart w:id="19" w:name="_Toc85536753"/>
      <w:r w:rsidRPr="005F71E6">
        <w:rPr>
          <w:rFonts w:asciiTheme="minorHAnsi" w:hAnsiTheme="minorHAnsi"/>
        </w:rPr>
        <w:t>2.2 Benefit to the company</w:t>
      </w:r>
      <w:bookmarkEnd w:id="17"/>
      <w:bookmarkEnd w:id="18"/>
      <w:bookmarkEnd w:id="19"/>
    </w:p>
    <w:p w14:paraId="31640039" w14:textId="194C8EA3" w:rsidR="00BA64AC" w:rsidRPr="005F71E6" w:rsidRDefault="00801EC8" w:rsidP="00CF65C6">
      <w:pPr>
        <w:ind w:left="450"/>
        <w:jc w:val="both"/>
        <w:rPr>
          <w:rFonts w:asciiTheme="minorHAnsi" w:hAnsiTheme="minorHAnsi" w:cs="Arial"/>
        </w:rPr>
      </w:pPr>
      <w:r w:rsidRPr="005F71E6">
        <w:rPr>
          <w:rFonts w:asciiTheme="minorHAnsi" w:hAnsiTheme="minorHAnsi" w:cs="Arial"/>
        </w:rPr>
        <w:t xml:space="preserve">Provide high availability, reliable and </w:t>
      </w:r>
      <w:r w:rsidR="002E3DB9" w:rsidRPr="005F71E6">
        <w:rPr>
          <w:rFonts w:asciiTheme="minorHAnsi" w:hAnsiTheme="minorHAnsi" w:cs="Arial"/>
        </w:rPr>
        <w:t xml:space="preserve">fault </w:t>
      </w:r>
      <w:proofErr w:type="spellStart"/>
      <w:r w:rsidR="002E3DB9" w:rsidRPr="005F71E6">
        <w:rPr>
          <w:rFonts w:asciiTheme="minorHAnsi" w:hAnsiTheme="minorHAnsi" w:cs="Arial"/>
        </w:rPr>
        <w:t>torlerent</w:t>
      </w:r>
      <w:proofErr w:type="spellEnd"/>
      <w:r w:rsidR="002E3DB9" w:rsidRPr="005F71E6">
        <w:rPr>
          <w:rFonts w:asciiTheme="minorHAnsi" w:hAnsiTheme="minorHAnsi" w:cs="Arial"/>
        </w:rPr>
        <w:t xml:space="preserve"> services to business customers on </w:t>
      </w:r>
      <w:r>
        <w:rPr>
          <w:rFonts w:asciiTheme="minorHAnsi" w:hAnsiTheme="minorHAnsi" w:cs="Arial"/>
          <w:highlight w:val="yellow"/>
        </w:rPr>
        <w:t/>
      </w:r>
      <w:r w:rsidR="002E3DB9" w:rsidRPr="005F71E6">
        <w:rPr>
          <w:rFonts w:asciiTheme="minorHAnsi" w:hAnsiTheme="minorHAnsi" w:cs="Arial"/>
        </w:rPr>
        <w:t xml:space="preserve">.  </w:t>
      </w:r>
    </w:p>
    <w:p w14:paraId="646950C3" w14:textId="77777777" w:rsidR="00EC1244" w:rsidRPr="005F71E6" w:rsidRDefault="00EC1244" w:rsidP="00EC1244">
      <w:pPr>
        <w:pStyle w:val="Heading2"/>
        <w:rPr>
          <w:rFonts w:asciiTheme="minorHAnsi" w:hAnsiTheme="minorHAnsi"/>
        </w:rPr>
      </w:pPr>
      <w:bookmarkStart w:id="20" w:name="_Toc346099279"/>
      <w:bookmarkStart w:id="21" w:name="_Toc382315984"/>
      <w:bookmarkStart w:id="22" w:name="_Toc85536754"/>
      <w:r w:rsidRPr="005F71E6">
        <w:rPr>
          <w:rFonts w:asciiTheme="minorHAnsi" w:hAnsiTheme="minorHAnsi"/>
        </w:rPr>
        <w:t>2.3 Consequences if not done</w:t>
      </w:r>
      <w:bookmarkEnd w:id="20"/>
      <w:bookmarkEnd w:id="21"/>
      <w:bookmarkEnd w:id="22"/>
    </w:p>
    <w:p w14:paraId="374C42AD" w14:textId="77777777" w:rsidR="005737EC" w:rsidRPr="005F71E6" w:rsidRDefault="005753AC" w:rsidP="003B419D">
      <w:pPr>
        <w:ind w:left="450"/>
        <w:jc w:val="both"/>
        <w:rPr>
          <w:rFonts w:asciiTheme="minorHAnsi" w:hAnsiTheme="minorHAnsi" w:cs="Arial"/>
        </w:rPr>
      </w:pPr>
      <w:r w:rsidRPr="005F71E6">
        <w:rPr>
          <w:rFonts w:asciiTheme="minorHAnsi" w:hAnsiTheme="minorHAnsi" w:cs="Arial"/>
        </w:rPr>
        <w:t>Customer may not get connected</w:t>
      </w:r>
      <w:r w:rsidR="001850E3" w:rsidRPr="005F71E6">
        <w:rPr>
          <w:rFonts w:asciiTheme="minorHAnsi" w:hAnsiTheme="minorHAnsi" w:cs="Arial"/>
        </w:rPr>
        <w:t>.</w:t>
      </w:r>
      <w:r w:rsidRPr="005F71E6">
        <w:rPr>
          <w:rFonts w:asciiTheme="minorHAnsi" w:hAnsiTheme="minorHAnsi" w:cs="Arial"/>
        </w:rPr>
        <w:t xml:space="preserve"> </w:t>
      </w:r>
      <w:r w:rsidR="001850E3" w:rsidRPr="005F71E6">
        <w:rPr>
          <w:rFonts w:asciiTheme="minorHAnsi" w:hAnsiTheme="minorHAnsi" w:cs="Arial"/>
        </w:rPr>
        <w:t xml:space="preserve"> </w:t>
      </w:r>
    </w:p>
    <w:p w14:paraId="03A6A7AA" w14:textId="77777777" w:rsidR="00EC1244" w:rsidRDefault="00EC1244" w:rsidP="00EC1244">
      <w:pPr>
        <w:pStyle w:val="Heading2"/>
        <w:rPr>
          <w:rFonts w:asciiTheme="minorHAnsi" w:hAnsiTheme="minorHAnsi"/>
        </w:rPr>
      </w:pPr>
      <w:bookmarkStart w:id="23" w:name="_Toc346099280"/>
      <w:bookmarkStart w:id="24" w:name="_Toc382315985"/>
      <w:bookmarkStart w:id="25" w:name="_Toc85536755"/>
      <w:r w:rsidRPr="005F71E6">
        <w:rPr>
          <w:rFonts w:asciiTheme="minorHAnsi" w:hAnsiTheme="minorHAnsi"/>
        </w:rPr>
        <w:t>2.4 Measurement Criteria</w:t>
      </w:r>
      <w:bookmarkEnd w:id="23"/>
      <w:bookmarkEnd w:id="24"/>
      <w:bookmarkEnd w:id="25"/>
    </w:p>
    <w:p w14:paraId="2B7ADCCE" w14:textId="77777777" w:rsidR="008543AE" w:rsidRPr="008543AE" w:rsidRDefault="008543AE" w:rsidP="008543AE">
      <w:pPr>
        <w:ind w:left="450"/>
        <w:jc w:val="both"/>
        <w:rPr>
          <w:rFonts w:asciiTheme="minorHAnsi" w:hAnsiTheme="minorHAnsi" w:cs="Arial"/>
        </w:rPr>
      </w:pPr>
      <w:r w:rsidRPr="008543AE">
        <w:rPr>
          <w:rFonts w:asciiTheme="minorHAnsi" w:hAnsiTheme="minorHAnsi" w:cs="Arial"/>
        </w:rPr>
        <w:t>All new uplinks shall be turn up and carrying traffic.</w:t>
      </w:r>
    </w:p>
    <w:p w14:paraId="23759F95" w14:textId="77777777" w:rsidR="005737EC" w:rsidRPr="005F71E6" w:rsidRDefault="005737EC" w:rsidP="005737EC">
      <w:pPr>
        <w:pStyle w:val="Heading2"/>
        <w:tabs>
          <w:tab w:val="num" w:pos="993"/>
        </w:tabs>
        <w:ind w:left="600" w:hanging="600"/>
        <w:rPr>
          <w:rFonts w:asciiTheme="minorHAnsi" w:hAnsiTheme="minorHAnsi"/>
        </w:rPr>
      </w:pPr>
      <w:bookmarkStart w:id="26" w:name="_Toc382315986"/>
      <w:bookmarkStart w:id="27" w:name="_Toc85536756"/>
      <w:r w:rsidRPr="005F71E6">
        <w:rPr>
          <w:rFonts w:asciiTheme="minorHAnsi" w:hAnsiTheme="minorHAnsi"/>
        </w:rPr>
        <w:t>2.5 Acceptance Summary Checklist</w:t>
      </w:r>
      <w:bookmarkEnd w:id="26"/>
      <w:bookmarkEnd w:id="27"/>
    </w:p>
    <w:bookmarkStart w:id="28" w:name="_MON_1455090402"/>
    <w:bookmarkEnd w:id="28"/>
    <w:bookmarkStart w:id="29" w:name="_MON_1438585117"/>
    <w:bookmarkEnd w:id="29"/>
    <w:p w14:paraId="7277DB50" w14:textId="77777777" w:rsidR="0027547A" w:rsidRPr="005F71E6" w:rsidRDefault="00724915" w:rsidP="00EC313A">
      <w:pPr>
        <w:pStyle w:val="BodyText"/>
        <w:rPr>
          <w:rFonts w:asciiTheme="minorHAnsi" w:hAnsiTheme="minorHAnsi"/>
          <w:lang w:val="en-US"/>
        </w:rPr>
      </w:pPr>
      <w:r w:rsidRPr="005F71E6">
        <w:rPr>
          <w:rFonts w:asciiTheme="minorHAnsi" w:hAnsiTheme="minorHAnsi"/>
          <w:lang w:val="en-US"/>
        </w:rPr>
        <w:object w:dxaOrig="1531" w:dyaOrig="990" w14:anchorId="01ABF5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52.3pt" o:ole="">
            <v:imagedata r:id="rId9" o:title=""/>
          </v:shape>
          <o:OLEObject Type="Embed" ProgID="Excel.Sheet.12" ShapeID="_x0000_i1025" DrawAspect="Icon" ObjectID="_1697282191" r:id="rId10"/>
        </w:object>
      </w:r>
    </w:p>
    <w:p w14:paraId="7B257123" w14:textId="77777777" w:rsidR="0027547A" w:rsidRPr="005F71E6" w:rsidRDefault="0027547A" w:rsidP="009577A6">
      <w:pPr>
        <w:pStyle w:val="Heading1"/>
        <w:rPr>
          <w:rFonts w:asciiTheme="minorHAnsi" w:hAnsiTheme="minorHAnsi"/>
        </w:rPr>
      </w:pPr>
      <w:bookmarkStart w:id="30" w:name="_Toc382315987"/>
      <w:bookmarkStart w:id="31" w:name="_Toc85536757"/>
      <w:r w:rsidRPr="005F71E6">
        <w:rPr>
          <w:rFonts w:asciiTheme="minorHAnsi" w:hAnsiTheme="minorHAnsi"/>
        </w:rPr>
        <w:t>3.0 Financial Section</w:t>
      </w:r>
      <w:bookmarkEnd w:id="30"/>
      <w:bookmarkEnd w:id="31"/>
    </w:p>
    <w:p w14:paraId="66724D44" w14:textId="77777777" w:rsidR="008F3E3F" w:rsidRPr="005F71E6" w:rsidRDefault="008F3E3F" w:rsidP="008F3E3F">
      <w:pPr>
        <w:pStyle w:val="Heading2"/>
        <w:rPr>
          <w:rFonts w:asciiTheme="minorHAnsi" w:hAnsiTheme="minorHAnsi"/>
        </w:rPr>
      </w:pPr>
      <w:bookmarkStart w:id="32" w:name="_Toc346099282"/>
      <w:bookmarkStart w:id="33" w:name="_Toc382315988"/>
      <w:bookmarkStart w:id="34" w:name="_Toc85536758"/>
      <w:r w:rsidRPr="005F71E6">
        <w:rPr>
          <w:rFonts w:asciiTheme="minorHAnsi" w:hAnsiTheme="minorHAnsi"/>
        </w:rPr>
        <w:t>3.1 General Information</w:t>
      </w:r>
      <w:bookmarkEnd w:id="32"/>
      <w:bookmarkEnd w:id="33"/>
      <w:bookmarkEnd w:id="34"/>
    </w:p>
    <w:p w14:paraId="4A0B05CA" w14:textId="77777777" w:rsidR="00A95239" w:rsidRPr="005F71E6" w:rsidRDefault="00A95239" w:rsidP="00A95239">
      <w:pPr>
        <w:rPr>
          <w:rFonts w:asciiTheme="minorHAnsi" w:hAnsiTheme="minorHAnsi"/>
          <w:lang w:val="en-US"/>
        </w:rPr>
      </w:pPr>
    </w:p>
    <w:tbl>
      <w:tblPr>
        <w:tblW w:w="5920" w:type="dxa"/>
        <w:tblInd w:w="-10" w:type="dxa"/>
        <w:tblLook w:val="04A0" w:firstRow="1" w:lastRow="0" w:firstColumn="1" w:lastColumn="0" w:noHBand="0" w:noVBand="1"/>
      </w:tblPr>
      <w:tblGrid>
        <w:gridCol w:w="2080"/>
        <w:gridCol w:w="3840"/>
      </w:tblGrid>
      <w:tr w:rsidR="004973CD" w:rsidRPr="005F71E6" w14:paraId="35AB4B66" w14:textId="77777777" w:rsidTr="004973CD">
        <w:trPr>
          <w:trHeight w:val="300"/>
        </w:trPr>
        <w:tc>
          <w:tcPr>
            <w:tcW w:w="2080" w:type="dxa"/>
            <w:tcBorders>
              <w:top w:val="single" w:sz="8" w:space="0" w:color="auto"/>
              <w:left w:val="single" w:sz="8" w:space="0" w:color="auto"/>
              <w:bottom w:val="single" w:sz="8" w:space="0" w:color="auto"/>
              <w:right w:val="single" w:sz="8" w:space="0" w:color="auto"/>
            </w:tcBorders>
            <w:shd w:val="clear" w:color="000000" w:fill="CCCCCC"/>
            <w:noWrap/>
            <w:vAlign w:val="center"/>
            <w:hideMark/>
          </w:tcPr>
          <w:p w14:paraId="23E9F94A" w14:textId="77777777" w:rsidR="004973CD" w:rsidRPr="005F71E6" w:rsidRDefault="004973CD" w:rsidP="004973CD">
            <w:pPr>
              <w:rPr>
                <w:rFonts w:asciiTheme="minorHAnsi" w:hAnsiTheme="minorHAnsi"/>
                <w:b/>
                <w:bCs/>
                <w:color w:val="000000"/>
                <w:lang w:val="en-CA" w:eastAsia="en-CA"/>
              </w:rPr>
            </w:pPr>
            <w:r w:rsidRPr="005F71E6">
              <w:rPr>
                <w:rFonts w:asciiTheme="minorHAnsi" w:hAnsiTheme="minorHAnsi"/>
                <w:b/>
                <w:bCs/>
                <w:color w:val="000000"/>
                <w:lang w:eastAsia="en-CA"/>
              </w:rPr>
              <w:t>Oracle #</w:t>
            </w:r>
          </w:p>
        </w:tc>
        <w:tc>
          <w:tcPr>
            <w:tcW w:w="3840" w:type="dxa"/>
            <w:tcBorders>
              <w:top w:val="single" w:sz="8" w:space="0" w:color="auto"/>
              <w:left w:val="nil"/>
              <w:bottom w:val="single" w:sz="8" w:space="0" w:color="auto"/>
              <w:right w:val="single" w:sz="8" w:space="0" w:color="auto"/>
            </w:tcBorders>
            <w:shd w:val="clear" w:color="000000" w:fill="FFFFCC"/>
            <w:noWrap/>
            <w:vAlign w:val="center"/>
            <w:hideMark/>
          </w:tcPr>
          <w:p w14:paraId="620D5CBB" w14:textId="517322ED" w:rsidR="004973CD" w:rsidRPr="00543D88" w:rsidRDefault="00543D88" w:rsidP="004973CD">
            <w:pPr>
              <w:rPr>
                <w:rFonts w:asciiTheme="minorHAnsi" w:hAnsiTheme="minorHAnsi"/>
                <w:b/>
                <w:bCs/>
                <w:highlight w:val="yellow"/>
                <w:lang w:val="en-CA" w:eastAsia="en-CA"/>
              </w:rPr>
            </w:pPr>
            <w:r>
              <w:rPr>
                <w:rFonts w:ascii="Arial" w:hAnsi="Arial" w:cs="Arial"/>
                <w:sz w:val="18"/>
                <w:szCs w:val="18"/>
                <w:highlight w:val="yellow"/>
              </w:rPr>
              <w:t/>
            </w:r>
          </w:p>
        </w:tc>
      </w:tr>
      <w:tr w:rsidR="004973CD" w:rsidRPr="005F71E6" w14:paraId="616CD574" w14:textId="77777777" w:rsidTr="004973CD">
        <w:trPr>
          <w:trHeight w:val="300"/>
        </w:trPr>
        <w:tc>
          <w:tcPr>
            <w:tcW w:w="2080" w:type="dxa"/>
            <w:tcBorders>
              <w:top w:val="nil"/>
              <w:left w:val="single" w:sz="8" w:space="0" w:color="auto"/>
              <w:bottom w:val="single" w:sz="8" w:space="0" w:color="auto"/>
              <w:right w:val="single" w:sz="8" w:space="0" w:color="auto"/>
            </w:tcBorders>
            <w:shd w:val="clear" w:color="000000" w:fill="CCCCCC"/>
            <w:noWrap/>
            <w:vAlign w:val="center"/>
            <w:hideMark/>
          </w:tcPr>
          <w:p w14:paraId="07785D40" w14:textId="77777777" w:rsidR="004973CD" w:rsidRPr="005F71E6" w:rsidRDefault="004973CD" w:rsidP="004973CD">
            <w:pPr>
              <w:rPr>
                <w:rFonts w:asciiTheme="minorHAnsi" w:hAnsiTheme="minorHAnsi"/>
                <w:b/>
                <w:bCs/>
                <w:color w:val="000000"/>
                <w:lang w:val="en-CA" w:eastAsia="en-CA"/>
              </w:rPr>
            </w:pPr>
            <w:r w:rsidRPr="005F71E6">
              <w:rPr>
                <w:rFonts w:asciiTheme="minorHAnsi" w:hAnsiTheme="minorHAnsi"/>
                <w:b/>
                <w:bCs/>
                <w:color w:val="000000"/>
                <w:lang w:eastAsia="en-CA"/>
              </w:rPr>
              <w:t xml:space="preserve">OTL # </w:t>
            </w:r>
          </w:p>
        </w:tc>
        <w:tc>
          <w:tcPr>
            <w:tcW w:w="3840" w:type="dxa"/>
            <w:tcBorders>
              <w:top w:val="nil"/>
              <w:left w:val="nil"/>
              <w:bottom w:val="single" w:sz="8" w:space="0" w:color="auto"/>
              <w:right w:val="single" w:sz="8" w:space="0" w:color="auto"/>
            </w:tcBorders>
            <w:shd w:val="clear" w:color="000000" w:fill="FFFFCC"/>
            <w:noWrap/>
            <w:vAlign w:val="center"/>
            <w:hideMark/>
          </w:tcPr>
          <w:p w14:paraId="2F9E27E2" w14:textId="0BE000AA" w:rsidR="004973CD" w:rsidRPr="00543D88" w:rsidRDefault="00543D88" w:rsidP="004973CD">
            <w:pPr>
              <w:rPr>
                <w:rFonts w:asciiTheme="minorHAnsi" w:hAnsiTheme="minorHAnsi"/>
                <w:b/>
                <w:bCs/>
                <w:highlight w:val="yellow"/>
                <w:lang w:val="en-CA" w:eastAsia="en-CA"/>
              </w:rPr>
            </w:pPr>
            <w:r>
              <w:rPr>
                <w:rFonts w:ascii="Arial" w:hAnsi="Arial" w:cs="Arial"/>
                <w:sz w:val="18"/>
                <w:szCs w:val="18"/>
                <w:highlight w:val="yellow"/>
              </w:rPr>
              <w:t/>
            </w:r>
          </w:p>
        </w:tc>
      </w:tr>
      <w:tr w:rsidR="004973CD" w:rsidRPr="005F71E6" w14:paraId="55948DCF" w14:textId="77777777" w:rsidTr="004973CD">
        <w:trPr>
          <w:trHeight w:val="300"/>
        </w:trPr>
        <w:tc>
          <w:tcPr>
            <w:tcW w:w="2080" w:type="dxa"/>
            <w:tcBorders>
              <w:top w:val="nil"/>
              <w:left w:val="single" w:sz="8" w:space="0" w:color="auto"/>
              <w:bottom w:val="single" w:sz="8" w:space="0" w:color="auto"/>
              <w:right w:val="single" w:sz="8" w:space="0" w:color="auto"/>
            </w:tcBorders>
            <w:shd w:val="clear" w:color="000000" w:fill="CCCCCC"/>
            <w:noWrap/>
            <w:vAlign w:val="center"/>
            <w:hideMark/>
          </w:tcPr>
          <w:p w14:paraId="2745A081" w14:textId="77777777" w:rsidR="004973CD" w:rsidRPr="005F71E6" w:rsidRDefault="004973CD" w:rsidP="004973CD">
            <w:pPr>
              <w:rPr>
                <w:rFonts w:asciiTheme="minorHAnsi" w:hAnsiTheme="minorHAnsi"/>
                <w:b/>
                <w:bCs/>
                <w:color w:val="000000"/>
                <w:lang w:val="en-CA" w:eastAsia="en-CA"/>
              </w:rPr>
            </w:pPr>
            <w:r w:rsidRPr="005F71E6">
              <w:rPr>
                <w:rFonts w:asciiTheme="minorHAnsi" w:hAnsiTheme="minorHAnsi"/>
                <w:b/>
                <w:bCs/>
                <w:color w:val="000000"/>
                <w:lang w:eastAsia="en-CA"/>
              </w:rPr>
              <w:t>RPATS/Project #:</w:t>
            </w:r>
          </w:p>
        </w:tc>
        <w:tc>
          <w:tcPr>
            <w:tcW w:w="3840" w:type="dxa"/>
            <w:tcBorders>
              <w:top w:val="nil"/>
              <w:left w:val="nil"/>
              <w:bottom w:val="single" w:sz="8" w:space="0" w:color="auto"/>
              <w:right w:val="single" w:sz="8" w:space="0" w:color="auto"/>
            </w:tcBorders>
            <w:shd w:val="clear" w:color="000000" w:fill="FFFFCC"/>
            <w:noWrap/>
            <w:vAlign w:val="center"/>
            <w:hideMark/>
          </w:tcPr>
          <w:p w14:paraId="352B34C7" w14:textId="1279A2A5" w:rsidR="004973CD" w:rsidRPr="005F71E6" w:rsidRDefault="00A03A27" w:rsidP="004973CD">
            <w:pPr>
              <w:rPr>
                <w:rFonts w:asciiTheme="minorHAnsi" w:hAnsiTheme="minorHAnsi"/>
                <w:b/>
                <w:bCs/>
                <w:color w:val="000000"/>
                <w:lang w:val="en-CA" w:eastAsia="en-CA"/>
              </w:rPr>
            </w:pPr>
            <w:r>
              <w:rPr>
                <w:rFonts w:asciiTheme="minorHAnsi" w:hAnsiTheme="minorHAnsi"/>
                <w:b/>
                <w:bCs/>
                <w:highlight w:val="yellow"/>
                <w:lang w:eastAsia="en-CA"/>
              </w:rPr>
              <w:t/>
            </w:r>
          </w:p>
        </w:tc>
      </w:tr>
    </w:tbl>
    <w:p w14:paraId="3F111E08" w14:textId="77777777" w:rsidR="004973CD" w:rsidRPr="005F71E6" w:rsidRDefault="004973CD" w:rsidP="00A95239">
      <w:pPr>
        <w:rPr>
          <w:rFonts w:asciiTheme="minorHAnsi" w:hAnsiTheme="minorHAnsi"/>
          <w:lang w:val="en-US"/>
        </w:rPr>
      </w:pPr>
    </w:p>
    <w:p w14:paraId="0EB9FEF6" w14:textId="77777777" w:rsidR="004973CD" w:rsidRPr="005F71E6" w:rsidRDefault="004973CD" w:rsidP="00A95239">
      <w:pPr>
        <w:rPr>
          <w:rFonts w:asciiTheme="minorHAnsi" w:hAnsiTheme="minorHAnsi"/>
          <w:lang w:val="en-US"/>
        </w:rPr>
      </w:pPr>
    </w:p>
    <w:p w14:paraId="1076E5FB" w14:textId="77777777" w:rsidR="008F3E3F" w:rsidRPr="005F71E6" w:rsidRDefault="008F3E3F" w:rsidP="008F3E3F">
      <w:pPr>
        <w:pStyle w:val="Heading2"/>
        <w:rPr>
          <w:rFonts w:asciiTheme="minorHAnsi" w:hAnsiTheme="minorHAnsi"/>
        </w:rPr>
      </w:pPr>
      <w:bookmarkStart w:id="35" w:name="_Toc346099283"/>
      <w:bookmarkStart w:id="36" w:name="_Toc382315989"/>
      <w:bookmarkStart w:id="37" w:name="_Toc85536759"/>
      <w:r w:rsidRPr="005F71E6">
        <w:rPr>
          <w:rFonts w:asciiTheme="minorHAnsi" w:hAnsiTheme="minorHAnsi"/>
        </w:rPr>
        <w:t>3.2 Inter-company/department Charges (if applicable)</w:t>
      </w:r>
      <w:bookmarkEnd w:id="35"/>
      <w:bookmarkEnd w:id="36"/>
      <w:bookmarkEnd w:id="37"/>
    </w:p>
    <w:p w14:paraId="3C619404" w14:textId="77777777" w:rsidR="008543AE" w:rsidRDefault="008543AE">
      <w:pPr>
        <w:rPr>
          <w:rFonts w:asciiTheme="minorHAnsi" w:hAnsiTheme="minorHAnsi"/>
          <w:lang w:val="en-US"/>
        </w:rPr>
      </w:pPr>
      <w:r>
        <w:rPr>
          <w:rFonts w:asciiTheme="minorHAnsi" w:hAnsiTheme="minorHAnsi"/>
          <w:lang w:val="en-US"/>
        </w:rPr>
        <w:br w:type="page"/>
      </w:r>
    </w:p>
    <w:p w14:paraId="06784263" w14:textId="77777777" w:rsidR="002A4D9B" w:rsidRDefault="008F3E3F" w:rsidP="008F3E3F">
      <w:pPr>
        <w:pStyle w:val="Heading2"/>
        <w:rPr>
          <w:rFonts w:asciiTheme="minorHAnsi" w:hAnsiTheme="minorHAnsi"/>
        </w:rPr>
      </w:pPr>
      <w:bookmarkStart w:id="38" w:name="_Toc346099284"/>
      <w:bookmarkStart w:id="39" w:name="_Toc382315990"/>
      <w:bookmarkStart w:id="40" w:name="_Toc85536760"/>
      <w:r w:rsidRPr="005F71E6">
        <w:rPr>
          <w:rFonts w:asciiTheme="minorHAnsi" w:hAnsiTheme="minorHAnsi"/>
        </w:rPr>
        <w:lastRenderedPageBreak/>
        <w:t>3.3 Bill of Materials</w:t>
      </w:r>
      <w:bookmarkEnd w:id="38"/>
      <w:bookmarkEnd w:id="39"/>
      <w:bookmarkEnd w:id="40"/>
      <w:r w:rsidR="008D6711" w:rsidRPr="005F71E6">
        <w:rPr>
          <w:rFonts w:asciiTheme="minorHAnsi" w:hAnsiTheme="minorHAnsi"/>
        </w:rPr>
        <w:t xml:space="preserve">  </w:t>
      </w:r>
    </w:p>
    <w:p w14:paraId="4E9776C7" w14:textId="77777777" w:rsidR="006F0125" w:rsidRDefault="006F0125" w:rsidP="006F0125"/>
    <w:p w14:paraId="253F2FBD" w14:textId="77777777" w:rsidR="00891037" w:rsidRDefault="00891037" w:rsidP="00891037">
      <w:pPr>
        <w:pStyle w:val="BodyText"/>
        <w:jc w:val="both"/>
        <w:rPr>
          <w:rFonts w:asciiTheme="minorHAnsi" w:hAnsiTheme="minorHAnsi" w:cstheme="minorHAnsi"/>
          <w:sz w:val="22"/>
        </w:rPr>
      </w:pPr>
      <w:r w:rsidRPr="00542B66">
        <w:rPr>
          <w:rFonts w:asciiTheme="minorHAnsi" w:hAnsiTheme="minorHAnsi" w:cstheme="minorHAnsi"/>
          <w:sz w:val="22"/>
        </w:rPr>
        <w:t>The following describes the equipment required for this project</w:t>
      </w:r>
      <w:r>
        <w:rPr>
          <w:rFonts w:asciiTheme="minorHAnsi" w:hAnsiTheme="minorHAnsi" w:cstheme="minorHAnsi"/>
          <w:sz w:val="22"/>
        </w:rPr>
        <w:t>.</w:t>
      </w:r>
    </w:p>
    <w:p w14:paraId="04173131" w14:textId="77777777" w:rsidR="00891037" w:rsidRPr="00D70F37" w:rsidRDefault="00891037" w:rsidP="00891037">
      <w:pPr>
        <w:pStyle w:val="BodyText"/>
        <w:jc w:val="both"/>
        <w:rPr>
          <w:rFonts w:asciiTheme="minorHAnsi" w:hAnsiTheme="minorHAnsi" w:cstheme="minorHAnsi"/>
          <w:sz w:val="22"/>
        </w:rPr>
      </w:pPr>
    </w:p>
    <w:p w14:paraId="45E8B0F2" w14:textId="12C816DE" w:rsidR="00891037" w:rsidRDefault="00891037" w:rsidP="00891037">
      <w:pPr>
        <w:rPr>
          <w:rFonts w:ascii="Calibri" w:hAnsi="Calibri" w:cs="Calibri"/>
          <w:b/>
          <w:bCs/>
          <w:color w:val="000000"/>
          <w:sz w:val="22"/>
          <w:szCs w:val="22"/>
          <w:lang w:val="en-CA" w:eastAsia="en-CA"/>
        </w:rPr>
      </w:pPr>
      <w:r w:rsidRPr="00C909DD">
        <w:rPr>
          <w:rFonts w:ascii="Calibri" w:hAnsi="Calibri" w:cs="Calibri"/>
          <w:color w:val="000000"/>
          <w:sz w:val="22"/>
          <w:szCs w:val="22"/>
          <w:lang w:val="en-CA" w:eastAsia="en-CA"/>
        </w:rPr>
        <w:t>Note: Check warehouse for the equipment, if not available buy under Oracle</w:t>
      </w:r>
      <w:r w:rsidRPr="00F41AC7">
        <w:rPr>
          <w:rFonts w:ascii="Calibri" w:hAnsi="Calibri" w:cs="Calibri"/>
          <w:b/>
          <w:bCs/>
          <w:color w:val="000000"/>
          <w:sz w:val="22"/>
          <w:szCs w:val="22"/>
          <w:lang w:val="en-CA" w:eastAsia="en-CA"/>
        </w:rPr>
        <w:t xml:space="preserve"> </w:t>
      </w:r>
      <w:r>
        <w:rPr>
          <w:rFonts w:ascii="Calibri" w:hAnsi="Calibri" w:cs="Calibri"/>
          <w:b/>
          <w:bCs/>
          <w:color w:val="000000"/>
          <w:sz w:val="22"/>
          <w:szCs w:val="22"/>
          <w:highlight w:val="yellow"/>
          <w:lang w:val="en-CA" w:eastAsia="en-CA"/>
        </w:rPr>
        <w:t/>
      </w:r>
    </w:p>
    <w:p w14:paraId="2121FEBE" w14:textId="5BC8118B" w:rsidR="007F45E3" w:rsidRDefault="007F45E3" w:rsidP="00891037">
      <w:pPr>
        <w:rPr>
          <w:rFonts w:ascii="Calibri" w:hAnsi="Calibri" w:cs="Calibri"/>
          <w:b/>
          <w:bCs/>
          <w:color w:val="000000"/>
          <w:sz w:val="22"/>
          <w:szCs w:val="22"/>
          <w:lang w:val="en-CA" w:eastAsia="en-CA"/>
        </w:rPr>
      </w:pPr>
    </w:p>
    <w:tbl>
      <w:tblPr>
        <w:tblStyle w:val="TableGrid"/>
        <w:tblW w:w="12900" w:type="dxa"/>
        <w:tblInd w:w="-8" w:type="dxa"/>
        <w:tblLayout w:type="fixed"/>
        <w:tblCellMar>
          <w:left w:w="28" w:type="dxa"/>
          <w:right w:w="28" w:type="dxa"/>
        </w:tblCellMar>
        <w:tblLook w:val="04A0" w:firstRow="1" w:lastRow="0" w:firstColumn="1" w:lastColumn="0" w:noHBand="0" w:noVBand="1"/>
      </w:tblPr>
      <w:tblGrid>
        <w:gridCol w:w="1240"/>
        <w:gridCol w:w="2303"/>
        <w:gridCol w:w="2978"/>
        <w:gridCol w:w="1276"/>
        <w:gridCol w:w="1134"/>
        <w:gridCol w:w="1559"/>
        <w:gridCol w:w="2410"/>
      </w:tblGrid>
      <w:tr w:rsidR="007F45E3" w:rsidRPr="00307FED" w14:paraId="41C5A7C6" w14:textId="77777777" w:rsidTr="00224BD2">
        <w:trPr>
          <w:trHeight w:val="566"/>
        </w:trPr>
        <w:tc>
          <w:tcPr>
            <w:tcW w:w="1240" w:type="dxa"/>
            <w:tcBorders>
              <w:top w:val="single" w:sz="4" w:space="0" w:color="auto"/>
            </w:tcBorders>
            <w:shd w:val="clear" w:color="auto" w:fill="D9D9D9" w:themeFill="background1" w:themeFillShade="D9"/>
          </w:tcPr>
          <w:p w14:paraId="6A3C5EDE"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RCPC Part Number</w:t>
            </w:r>
          </w:p>
        </w:tc>
        <w:tc>
          <w:tcPr>
            <w:tcW w:w="2303" w:type="dxa"/>
            <w:tcBorders>
              <w:top w:val="single" w:sz="4" w:space="0" w:color="auto"/>
            </w:tcBorders>
            <w:shd w:val="clear" w:color="auto" w:fill="D9D9D9" w:themeFill="background1" w:themeFillShade="D9"/>
          </w:tcPr>
          <w:p w14:paraId="29106323"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Vendor Part Number</w:t>
            </w:r>
          </w:p>
        </w:tc>
        <w:tc>
          <w:tcPr>
            <w:tcW w:w="2978" w:type="dxa"/>
            <w:tcBorders>
              <w:top w:val="single" w:sz="4" w:space="0" w:color="auto"/>
            </w:tcBorders>
            <w:shd w:val="clear" w:color="auto" w:fill="D9D9D9" w:themeFill="background1" w:themeFillShade="D9"/>
          </w:tcPr>
          <w:p w14:paraId="74B7EC2F"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Description</w:t>
            </w:r>
          </w:p>
        </w:tc>
        <w:tc>
          <w:tcPr>
            <w:tcW w:w="1276" w:type="dxa"/>
            <w:tcBorders>
              <w:top w:val="single" w:sz="4" w:space="0" w:color="auto"/>
            </w:tcBorders>
            <w:shd w:val="clear" w:color="auto" w:fill="D9D9D9" w:themeFill="background1" w:themeFillShade="D9"/>
          </w:tcPr>
          <w:p w14:paraId="4EECC94D"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Currency</w:t>
            </w:r>
          </w:p>
        </w:tc>
        <w:tc>
          <w:tcPr>
            <w:tcW w:w="1134" w:type="dxa"/>
            <w:tcBorders>
              <w:top w:val="single" w:sz="4" w:space="0" w:color="auto"/>
            </w:tcBorders>
            <w:shd w:val="clear" w:color="auto" w:fill="D9D9D9" w:themeFill="background1" w:themeFillShade="D9"/>
          </w:tcPr>
          <w:p w14:paraId="6CF35D1F" w14:textId="77777777" w:rsidR="007F45E3" w:rsidRPr="00CD259B" w:rsidRDefault="007F45E3" w:rsidP="000E1F08">
            <w:pPr>
              <w:jc w:val="center"/>
              <w:rPr>
                <w:rFonts w:asciiTheme="minorHAnsi" w:hAnsiTheme="minorHAnsi" w:cstheme="minorHAnsi"/>
                <w:b/>
                <w:bCs/>
                <w:sz w:val="18"/>
                <w:szCs w:val="18"/>
                <w:lang w:val="en-US"/>
              </w:rPr>
            </w:pPr>
            <w:r w:rsidRPr="00B67860">
              <w:rPr>
                <w:rFonts w:asciiTheme="minorHAnsi" w:hAnsiTheme="minorHAnsi" w:cstheme="minorHAnsi"/>
                <w:b/>
                <w:bCs/>
                <w:sz w:val="18"/>
                <w:szCs w:val="18"/>
                <w:lang w:val="en-US"/>
              </w:rPr>
              <w:t>Quantity</w:t>
            </w:r>
          </w:p>
        </w:tc>
        <w:tc>
          <w:tcPr>
            <w:tcW w:w="1559" w:type="dxa"/>
            <w:tcBorders>
              <w:top w:val="single" w:sz="4" w:space="0" w:color="auto"/>
            </w:tcBorders>
            <w:shd w:val="clear" w:color="auto" w:fill="D9D9D9" w:themeFill="background1" w:themeFillShade="D9"/>
          </w:tcPr>
          <w:p w14:paraId="4F485969"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Unit Price</w:t>
            </w:r>
          </w:p>
        </w:tc>
        <w:tc>
          <w:tcPr>
            <w:tcW w:w="2410" w:type="dxa"/>
            <w:tcBorders>
              <w:top w:val="single" w:sz="4" w:space="0" w:color="auto"/>
            </w:tcBorders>
            <w:shd w:val="clear" w:color="auto" w:fill="D9D9D9" w:themeFill="background1" w:themeFillShade="D9"/>
          </w:tcPr>
          <w:p w14:paraId="259AE165" w14:textId="77777777" w:rsidR="007F45E3" w:rsidRPr="00CD259B" w:rsidRDefault="007F45E3" w:rsidP="000E1F08">
            <w:pPr>
              <w:jc w:val="center"/>
              <w:rPr>
                <w:rFonts w:asciiTheme="minorHAnsi" w:hAnsiTheme="minorHAnsi" w:cstheme="minorHAnsi"/>
                <w:b/>
                <w:bCs/>
                <w:sz w:val="18"/>
                <w:szCs w:val="18"/>
                <w:lang w:val="en-US"/>
              </w:rPr>
            </w:pPr>
            <w:r w:rsidRPr="00CD259B">
              <w:rPr>
                <w:rFonts w:asciiTheme="minorHAnsi" w:hAnsiTheme="minorHAnsi" w:cstheme="minorHAnsi"/>
                <w:b/>
                <w:bCs/>
                <w:sz w:val="18"/>
                <w:szCs w:val="18"/>
                <w:lang w:val="en-US"/>
              </w:rPr>
              <w:t>Extended Price</w:t>
            </w:r>
            <w:r>
              <w:rPr>
                <w:rFonts w:asciiTheme="minorHAnsi" w:hAnsiTheme="minorHAnsi" w:cstheme="minorHAnsi"/>
                <w:b/>
                <w:bCs/>
                <w:sz w:val="18"/>
                <w:szCs w:val="18"/>
                <w:lang w:val="en-US"/>
              </w:rPr>
              <w:t xml:space="preserve"> in CAD</w:t>
            </w:r>
          </w:p>
        </w:tc>
      </w:tr>
      <w:tr w:rsidR="007F45E3" w:rsidRPr="00470B13" w14:paraId="6D64202B" w14:textId="77777777" w:rsidTr="00224BD2">
        <w:trPr>
          <w:trHeight w:val="473"/>
        </w:trPr>
        <w:tc>
          <w:tcPr>
            <w:tcW w:w="1240" w:type="dxa"/>
          </w:tcPr>
          <w:p w14:paraId="56C226BA"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2303" w:type="dxa"/>
          </w:tcPr>
          <w:p w14:paraId="71549891"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2978" w:type="dxa"/>
          </w:tcPr>
          <w:p w14:paraId="556DDB33"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1276" w:type="dxa"/>
          </w:tcPr>
          <w:p w14:paraId="727F1C59"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1134" w:type="dxa"/>
          </w:tcPr>
          <w:p w14:paraId="116F86F5" w14:textId="77777777" w:rsidR="007F45E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1559" w:type="dxa"/>
          </w:tcPr>
          <w:p w14:paraId="7E992BF5"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c>
          <w:tcPr>
            <w:tcW w:w="2410" w:type="dxa"/>
          </w:tcPr>
          <w:p w14:paraId="553856BB" w14:textId="77777777" w:rsidR="007F45E3" w:rsidRPr="00692543" w:rsidRDefault="007F45E3" w:rsidP="000E1F08">
            <w:pPr>
              <w:jc w:val="center"/>
              <w:rPr>
                <w:rFonts w:asciiTheme="minorHAnsi" w:hAnsiTheme="minorHAnsi" w:cstheme="minorHAnsi"/>
                <w:sz w:val="18"/>
                <w:szCs w:val="18"/>
                <w:highlight w:val="yellow"/>
                <w:lang w:val="en-US"/>
              </w:rPr>
            </w:pPr>
            <w:r>
              <w:rPr>
                <w:rFonts w:asciiTheme="minorHAnsi" w:hAnsiTheme="minorHAnsi" w:cstheme="minorHAnsi"/>
                <w:sz w:val="18"/>
                <w:szCs w:val="18"/>
                <w:highlight w:val="yellow"/>
                <w:lang w:val="en-US"/>
              </w:rPr>
              <w:t/>
            </w:r>
          </w:p>
        </w:tc>
      </w:tr>
      <w:tr w:rsidR="007F45E3" w14:paraId="00F257FD" w14:textId="77777777" w:rsidTr="00224B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6"/>
        </w:trPr>
        <w:tc>
          <w:tcPr>
            <w:tcW w:w="12900" w:type="dxa"/>
            <w:gridSpan w:val="7"/>
          </w:tcPr>
          <w:p w14:paraId="35330277" w14:textId="77777777" w:rsidR="007F45E3" w:rsidRPr="00EF1F56" w:rsidRDefault="007F45E3" w:rsidP="000E1F08">
            <w:pPr>
              <w:jc w:val="right"/>
              <w:rPr>
                <w:rFonts w:ascii="Calibri" w:hAnsi="Calibri" w:cs="Calibri"/>
                <w:b/>
                <w:bCs/>
                <w:color w:val="000000"/>
                <w:sz w:val="22"/>
                <w:szCs w:val="22"/>
                <w:lang w:val="en-CA"/>
              </w:rPr>
            </w:pPr>
            <w:r>
              <w:rPr>
                <w:rFonts w:ascii="Calibri" w:hAnsi="Calibri" w:cs="Calibri"/>
                <w:b/>
                <w:bCs/>
                <w:color w:val="000000"/>
                <w:sz w:val="22"/>
                <w:szCs w:val="22"/>
                <w:highlight w:val="yellow"/>
                <w:lang w:val="en-CA"/>
              </w:rPr>
              <w:t>TOTAL: CAD 0.00</w:t>
            </w:r>
          </w:p>
        </w:tc>
      </w:tr>
    </w:tbl>
    <w:p w14:paraId="4682C5EF" w14:textId="77777777" w:rsidR="006F0125" w:rsidRDefault="006F0125" w:rsidP="006F0125">
      <w:pPr>
        <w:rPr>
          <w:lang w:val="en-US"/>
        </w:rPr>
      </w:pPr>
    </w:p>
    <w:p w14:paraId="21F046D4" w14:textId="77777777" w:rsidR="006F0125" w:rsidRDefault="006F0125" w:rsidP="006F0125">
      <w:pPr>
        <w:rPr>
          <w:lang w:val="en-US"/>
        </w:rPr>
      </w:pPr>
    </w:p>
    <w:p w14:paraId="19DA072A" w14:textId="77777777" w:rsidR="006F0125" w:rsidRPr="006F0125" w:rsidRDefault="006F0125" w:rsidP="006F0125">
      <w:pPr>
        <w:rPr>
          <w:lang w:val="en-US"/>
        </w:rPr>
      </w:pPr>
    </w:p>
    <w:p w14:paraId="5C51890F" w14:textId="77777777" w:rsidR="0088450C" w:rsidRPr="005F71E6" w:rsidRDefault="0088450C" w:rsidP="00317D9C">
      <w:bookmarkStart w:id="41" w:name="_Toc346099285"/>
      <w:bookmarkStart w:id="42" w:name="_Toc382315991"/>
    </w:p>
    <w:p w14:paraId="3F03E422" w14:textId="77777777" w:rsidR="008F3E3F" w:rsidRPr="005F71E6" w:rsidRDefault="008F3E3F" w:rsidP="008F3E3F">
      <w:pPr>
        <w:pStyle w:val="Heading2"/>
        <w:rPr>
          <w:rFonts w:asciiTheme="minorHAnsi" w:hAnsiTheme="minorHAnsi"/>
        </w:rPr>
      </w:pPr>
      <w:bookmarkStart w:id="43" w:name="_Toc85536761"/>
      <w:r w:rsidRPr="005F71E6">
        <w:rPr>
          <w:rFonts w:asciiTheme="minorHAnsi" w:hAnsiTheme="minorHAnsi"/>
        </w:rPr>
        <w:t>3.4 OPEX</w:t>
      </w:r>
      <w:bookmarkEnd w:id="41"/>
      <w:bookmarkEnd w:id="42"/>
      <w:bookmarkEnd w:id="43"/>
    </w:p>
    <w:p w14:paraId="1353C478" w14:textId="77777777" w:rsidR="00704911" w:rsidRPr="005F71E6" w:rsidRDefault="00A26F59" w:rsidP="00704911">
      <w:pPr>
        <w:ind w:left="426"/>
        <w:rPr>
          <w:rFonts w:asciiTheme="minorHAnsi" w:hAnsiTheme="minorHAnsi"/>
          <w:b/>
          <w:bCs/>
          <w:i/>
        </w:rPr>
      </w:pPr>
      <w:r w:rsidRPr="005F71E6">
        <w:rPr>
          <w:rFonts w:asciiTheme="minorHAnsi" w:hAnsiTheme="minorHAnsi"/>
          <w:i/>
          <w:lang w:val="en-US"/>
        </w:rPr>
        <w:t>N/A</w:t>
      </w:r>
    </w:p>
    <w:p w14:paraId="0FA4FA73" w14:textId="77777777" w:rsidR="00704911" w:rsidRDefault="00704911" w:rsidP="00704911">
      <w:pPr>
        <w:rPr>
          <w:rFonts w:asciiTheme="minorHAnsi" w:hAnsiTheme="minorHAnsi"/>
        </w:rPr>
      </w:pPr>
    </w:p>
    <w:p w14:paraId="4728D2DC" w14:textId="77777777" w:rsidR="00920162" w:rsidRDefault="00920162" w:rsidP="00704911">
      <w:pPr>
        <w:rPr>
          <w:rFonts w:asciiTheme="minorHAnsi" w:hAnsiTheme="minorHAnsi"/>
        </w:rPr>
      </w:pPr>
    </w:p>
    <w:p w14:paraId="042E2DE6" w14:textId="77777777" w:rsidR="00920162" w:rsidRDefault="00920162" w:rsidP="00704911">
      <w:pPr>
        <w:rPr>
          <w:rFonts w:asciiTheme="minorHAnsi" w:hAnsiTheme="minorHAnsi"/>
        </w:rPr>
      </w:pPr>
    </w:p>
    <w:p w14:paraId="440E687D" w14:textId="77777777" w:rsidR="00920162" w:rsidRDefault="00920162" w:rsidP="00704911">
      <w:pPr>
        <w:rPr>
          <w:rFonts w:asciiTheme="minorHAnsi" w:hAnsiTheme="minorHAnsi"/>
        </w:rPr>
      </w:pPr>
    </w:p>
    <w:p w14:paraId="77CB5B4C" w14:textId="77777777" w:rsidR="00920162" w:rsidRDefault="00920162" w:rsidP="00704911">
      <w:pPr>
        <w:rPr>
          <w:rFonts w:asciiTheme="minorHAnsi" w:hAnsiTheme="minorHAnsi"/>
        </w:rPr>
      </w:pPr>
    </w:p>
    <w:p w14:paraId="4F7A7549" w14:textId="77777777" w:rsidR="00920162" w:rsidRPr="005F71E6" w:rsidRDefault="00920162" w:rsidP="00704911">
      <w:pPr>
        <w:rPr>
          <w:rFonts w:asciiTheme="minorHAnsi" w:hAnsiTheme="minorHAnsi"/>
        </w:rPr>
      </w:pPr>
    </w:p>
    <w:p w14:paraId="27F242F8" w14:textId="3E61BE03" w:rsidR="0027547A" w:rsidRPr="005F71E6" w:rsidRDefault="0027547A" w:rsidP="00EC313A">
      <w:pPr>
        <w:pStyle w:val="Heading1"/>
        <w:rPr>
          <w:rFonts w:asciiTheme="minorHAnsi" w:hAnsiTheme="minorHAnsi"/>
        </w:rPr>
      </w:pPr>
      <w:bookmarkStart w:id="44" w:name="_Toc382315992"/>
      <w:bookmarkStart w:id="45" w:name="_Toc85536762"/>
      <w:r w:rsidRPr="005F71E6">
        <w:rPr>
          <w:rFonts w:asciiTheme="minorHAnsi" w:hAnsiTheme="minorHAnsi"/>
        </w:rPr>
        <w:t>4.0 Technical Section</w:t>
      </w:r>
      <w:bookmarkEnd w:id="44"/>
      <w:bookmarkEnd w:id="45"/>
    </w:p>
    <w:p w14:paraId="13FFE895" w14:textId="77777777" w:rsidR="00706D25" w:rsidRDefault="00706D25" w:rsidP="00706D25">
      <w:pPr>
        <w:rPr>
          <w:rFonts w:asciiTheme="minorHAnsi" w:hAnsiTheme="minorHAnsi"/>
          <w:lang w:val="en-US"/>
        </w:rPr>
      </w:pPr>
    </w:p>
    <w:p w14:paraId="64397DAF" w14:textId="77777777" w:rsidR="00792D89" w:rsidRDefault="00792D89" w:rsidP="00792D89">
      <w:pPr>
        <w:pStyle w:val="Heading2"/>
        <w:rPr>
          <w:rFonts w:asciiTheme="minorHAnsi" w:hAnsiTheme="minorHAnsi"/>
        </w:rPr>
      </w:pPr>
      <w:bookmarkStart w:id="46" w:name="_Toc367290190"/>
      <w:bookmarkStart w:id="47" w:name="_Toc382315993"/>
      <w:bookmarkStart w:id="48" w:name="_Toc85536763"/>
      <w:r w:rsidRPr="005F71E6">
        <w:rPr>
          <w:rFonts w:asciiTheme="minorHAnsi" w:hAnsiTheme="minorHAnsi"/>
        </w:rPr>
        <w:t>4.1 Solution Overview</w:t>
      </w:r>
      <w:bookmarkEnd w:id="46"/>
      <w:bookmarkEnd w:id="47"/>
      <w:bookmarkEnd w:id="48"/>
    </w:p>
    <w:p w14:paraId="0C979F7C" w14:textId="77777777" w:rsidR="00294948" w:rsidRDefault="00294948" w:rsidP="00294948">
      <w:pPr>
        <w:rPr>
          <w:lang w:val="en-US"/>
        </w:rPr>
      </w:pPr>
    </w:p>
    <w:p w14:paraId="79361890" w14:textId="47B84F36" w:rsidR="00867E6E" w:rsidRDefault="00867E6E" w:rsidP="00D87FC3">
      <w:pPr>
        <w:pStyle w:val="Heading3"/>
        <w:rPr>
          <w:rFonts w:asciiTheme="minorHAnsi" w:hAnsiTheme="minorHAnsi"/>
          <w:szCs w:val="24"/>
          <w:u w:val="single"/>
        </w:rPr>
      </w:pPr>
      <w:bookmarkStart w:id="49" w:name="_Toc85536764"/>
      <w:r w:rsidRPr="00867E6E">
        <w:rPr>
          <w:rFonts w:asciiTheme="minorHAnsi" w:hAnsiTheme="minorHAnsi"/>
          <w:szCs w:val="24"/>
          <w:u w:val="single"/>
        </w:rPr>
        <w:t xml:space="preserve">4.1.1 </w:t>
      </w:r>
      <w:r>
        <w:rPr>
          <w:rFonts w:asciiTheme="minorHAnsi" w:hAnsiTheme="minorHAnsi"/>
          <w:szCs w:val="24"/>
          <w:highlight w:val="yellow"/>
          <w:u w:val="single"/>
        </w:rPr>
        <w:t/>
      </w:r>
      <w:r w:rsidRPr="00867E6E">
        <w:rPr>
          <w:rFonts w:asciiTheme="minorHAnsi" w:hAnsiTheme="minorHAnsi"/>
          <w:szCs w:val="24"/>
          <w:u w:val="single"/>
        </w:rPr>
        <w:t xml:space="preserve"> Install at  </w:t>
      </w:r>
      <w:r>
        <w:rPr>
          <w:rFonts w:asciiTheme="minorHAnsi" w:hAnsiTheme="minorHAnsi"/>
          <w:szCs w:val="24"/>
          <w:highlight w:val="yellow"/>
          <w:u w:val="single"/>
        </w:rPr>
        <w:t>Address</w:t>
      </w:r>
    </w:p>
    <w:p w14:paraId="55436C31" w14:textId="77777777" w:rsidR="00D87FC3" w:rsidRPr="00D87FC3" w:rsidRDefault="00D87FC3" w:rsidP="00D87FC3">
      <w:pPr>
        <w:rPr>
          <w:lang w:val="en-US"/>
        </w:rPr>
      </w:pPr>
    </w:p>
    <w:p w14:paraId="3BDD23F8" w14:textId="692452FB" w:rsidR="00AC3239" w:rsidRDefault="00141462" w:rsidP="007936E1">
      <w:pPr>
        <w:rPr>
          <w:rFonts w:asciiTheme="minorHAnsi" w:hAnsiTheme="minorHAnsi" w:cs="Arial"/>
        </w:rPr>
      </w:pPr>
      <w:r>
        <w:rPr>
          <w:rFonts w:asciiTheme="minorHAnsi" w:hAnsiTheme="minorHAnsi"/>
          <w:noProof/>
        </w:rPr>
        <mc:AlternateContent>
          <mc:Choice Requires="wps">
            <w:drawing>
              <wp:anchor distT="0" distB="0" distL="114300" distR="114300" simplePos="0" relativeHeight="251669504" behindDoc="0" locked="0" layoutInCell="1" allowOverlap="1" wp14:anchorId="280D399A" wp14:editId="443F226B">
                <wp:simplePos x="0" y="0"/>
                <wp:positionH relativeFrom="column">
                  <wp:posOffset>1868557</wp:posOffset>
                </wp:positionH>
                <wp:positionV relativeFrom="paragraph">
                  <wp:posOffset>942230</wp:posOffset>
                </wp:positionV>
                <wp:extent cx="1208598" cy="26162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1208598" cy="261620"/>
                        </a:xfrm>
                        <a:prstGeom prst="rect">
                          <a:avLst/>
                        </a:prstGeom>
                        <a:solidFill>
                          <a:schemeClr val="lt1"/>
                        </a:solidFill>
                        <a:ln w="6350">
                          <a:noFill/>
                        </a:ln>
                      </wps:spPr>
                      <wps:txbx>
                        <w:txbxContent>
                          <w:p w14:paraId="60F1674C" w14:textId="09179983" w:rsidR="00397EF5" w:rsidRDefault="00FC200C" w:rsidP="004057C9">
                            <w: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D399A" id="_x0000_t202" coordsize="21600,21600" o:spt="202" path="m,l,21600r21600,l21600,xe">
                <v:stroke joinstyle="miter"/>
                <v:path gradientshapeok="t" o:connecttype="rect"/>
              </v:shapetype>
              <v:shape id="Text Box 15" o:spid="_x0000_s1026" type="#_x0000_t202" style="position:absolute;margin-left:147.15pt;margin-top:74.2pt;width:95.15pt;height:2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" fillcolor="white [3201]" stroked="f" strokeweight=".5pt">
                <v:textbox>
                  <w:txbxContent>
                    <w:p w14:paraId="60F1674C" w14:textId="09179983" w:rsidR="00397EF5" w:rsidRDefault="00397EF5" w:rsidP="004057C9">
                      <w:r>
                        <w:t/>
                      </w:r>
                    </w:p>
                  </w:txbxContent>
                </v:textbox>
              </v:shape>
            </w:pict>
          </mc:Fallback>
        </mc:AlternateContent>
      </w:r>
      <w:r w:rsidR="00E80707">
        <w:rPr>
          <w:rFonts w:asciiTheme="minorHAnsi" w:hAnsiTheme="minorHAnsi"/>
          <w:noProof/>
        </w:rPr>
        <mc:AlternateContent>
          <mc:Choice Requires="wps">
            <w:drawing>
              <wp:anchor distT="0" distB="0" distL="114300" distR="114300" simplePos="0" relativeHeight="251675648" behindDoc="0" locked="0" layoutInCell="1" allowOverlap="1" wp14:anchorId="38F5CA58" wp14:editId="17C1638E">
                <wp:simplePos x="0" y="0"/>
                <wp:positionH relativeFrom="column">
                  <wp:posOffset>1288526</wp:posOffset>
                </wp:positionH>
                <wp:positionV relativeFrom="paragraph">
                  <wp:posOffset>210986</wp:posOffset>
                </wp:positionV>
                <wp:extent cx="779228" cy="261620"/>
                <wp:effectExtent l="0" t="0" r="1905" b="5080"/>
                <wp:wrapNone/>
                <wp:docPr id="18" name="Text Box 18"/>
                <wp:cNvGraphicFramePr/>
                <a:graphic xmlns:a="http://schemas.openxmlformats.org/drawingml/2006/main">
                  <a:graphicData uri="http://schemas.microsoft.com/office/word/2010/wordprocessingShape">
                    <wps:wsp>
                      <wps:cNvSpPr txBox="1"/>
                      <wps:spPr>
                        <a:xfrm>
                          <a:off x="0" y="0"/>
                          <a:ext cx="779228" cy="261620"/>
                        </a:xfrm>
                        <a:prstGeom prst="rect">
                          <a:avLst/>
                        </a:prstGeom>
                        <a:solidFill>
                          <a:schemeClr val="lt1"/>
                        </a:solidFill>
                        <a:ln w="6350">
                          <a:noFill/>
                        </a:ln>
                      </wps:spPr>
                      <wps:txbx>
                        <w:txbxContent>
                          <w:p w14:paraId="490A1AA7" w14:textId="2482E9F2" w:rsidR="00397EF5" w:rsidRDefault="00FC200C" w:rsidP="00E80707">
                            <w:pPr>
                              <w:jc w:val="right"/>
                            </w:pPr>
                            <w:r>
                              <w:t/>
                              <w:b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CA58" id="Text Box 18" o:spid="_x0000_s1027" type="#_x0000_t202" style="position:absolute;margin-left:101.45pt;margin-top:16.6pt;width:61.35pt;height:2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" fillcolor="white [3201]" stroked="f" strokeweight=".5pt">
                <v:textbox>
                  <w:txbxContent>
                    <w:p w14:paraId="490A1AA7" w14:textId="2482E9F2" w:rsidR="00397EF5" w:rsidRDefault="00397EF5" w:rsidP="00E80707">
                      <w:pPr>
                        <w:jc w:val="right"/>
                      </w:pPr>
                      <w:r>
                        <w:t/>
                        <w:br/>
                        <w:t/>
                      </w:r>
                    </w:p>
                  </w:txbxContent>
                </v:textbox>
              </v:shape>
            </w:pict>
          </mc:Fallback>
        </mc:AlternateContent>
      </w:r>
      <w:r w:rsidR="004057C9">
        <w:rPr>
          <w:rFonts w:asciiTheme="minorHAnsi" w:hAnsiTheme="minorHAnsi"/>
          <w:noProof/>
        </w:rPr>
        <mc:AlternateContent>
          <mc:Choice Requires="wps">
            <w:drawing>
              <wp:anchor distT="0" distB="0" distL="114300" distR="114300" simplePos="0" relativeHeight="251671552" behindDoc="0" locked="0" layoutInCell="1" allowOverlap="1" wp14:anchorId="3C2FBCC1" wp14:editId="33911A80">
                <wp:simplePos x="0" y="0"/>
                <wp:positionH relativeFrom="column">
                  <wp:posOffset>3578225</wp:posOffset>
                </wp:positionH>
                <wp:positionV relativeFrom="paragraph">
                  <wp:posOffset>909955</wp:posOffset>
                </wp:positionV>
                <wp:extent cx="1120775" cy="261620"/>
                <wp:effectExtent l="0" t="0" r="3175" b="5080"/>
                <wp:wrapNone/>
                <wp:docPr id="16" name="Text Box 16"/>
                <wp:cNvGraphicFramePr/>
                <a:graphic xmlns:a="http://schemas.openxmlformats.org/drawingml/2006/main">
                  <a:graphicData uri="http://schemas.microsoft.com/office/word/2010/wordprocessingShape">
                    <wps:wsp>
                      <wps:cNvSpPr txBox="1"/>
                      <wps:spPr>
                        <a:xfrm>
                          <a:off x="0" y="0"/>
                          <a:ext cx="1120775" cy="261620"/>
                        </a:xfrm>
                        <a:prstGeom prst="rect">
                          <a:avLst/>
                        </a:prstGeom>
                        <a:solidFill>
                          <a:schemeClr val="lt1"/>
                        </a:solidFill>
                        <a:ln w="6350">
                          <a:noFill/>
                        </a:ln>
                      </wps:spPr>
                      <wps:txbx>
                        <w:txbxContent>
                          <w:p w14:paraId="37754B1E" w14:textId="1E53B59A" w:rsidR="00397EF5" w:rsidRDefault="00FC200C" w:rsidP="004057C9">
                            <w: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FBCC1" id="Text Box 16" o:spid="_x0000_s1028" type="#_x0000_t202" style="position:absolute;margin-left:281.75pt;margin-top:71.65pt;width:88.25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" fillcolor="white [3201]" stroked="f" strokeweight=".5pt">
                <v:textbox>
                  <w:txbxContent>
                    <w:p w14:paraId="37754B1E" w14:textId="1E53B59A" w:rsidR="00397EF5" w:rsidRDefault="00397EF5" w:rsidP="004057C9">
                      <w:r>
                        <w:t/>
                      </w:r>
                    </w:p>
                  </w:txbxContent>
                </v:textbox>
              </v:shape>
            </w:pict>
          </mc:Fallback>
        </mc:AlternateContent>
      </w:r>
      <w:r w:rsidR="004057C9">
        <w:rPr>
          <w:rFonts w:asciiTheme="minorHAnsi" w:hAnsiTheme="minorHAnsi"/>
          <w:noProof/>
        </w:rPr>
        <mc:AlternateContent>
          <mc:Choice Requires="wps">
            <w:drawing>
              <wp:anchor distT="0" distB="0" distL="114300" distR="114300" simplePos="0" relativeHeight="251667456" behindDoc="0" locked="0" layoutInCell="1" allowOverlap="1" wp14:anchorId="57C4CCB2" wp14:editId="2DA28E3B">
                <wp:simplePos x="0" y="0"/>
                <wp:positionH relativeFrom="column">
                  <wp:posOffset>3784600</wp:posOffset>
                </wp:positionH>
                <wp:positionV relativeFrom="paragraph">
                  <wp:posOffset>218440</wp:posOffset>
                </wp:positionV>
                <wp:extent cx="906145" cy="261620"/>
                <wp:effectExtent l="0" t="0" r="8255" b="5080"/>
                <wp:wrapNone/>
                <wp:docPr id="14" name="Text Box 14"/>
                <wp:cNvGraphicFramePr/>
                <a:graphic xmlns:a="http://schemas.openxmlformats.org/drawingml/2006/main">
                  <a:graphicData uri="http://schemas.microsoft.com/office/word/2010/wordprocessingShape">
                    <wps:wsp>
                      <wps:cNvSpPr txBox="1"/>
                      <wps:spPr>
                        <a:xfrm>
                          <a:off x="0" y="0"/>
                          <a:ext cx="906145" cy="261620"/>
                        </a:xfrm>
                        <a:prstGeom prst="rect">
                          <a:avLst/>
                        </a:prstGeom>
                        <a:solidFill>
                          <a:schemeClr val="lt1"/>
                        </a:solidFill>
                        <a:ln w="6350">
                          <a:noFill/>
                        </a:ln>
                      </wps:spPr>
                      <wps:txbx>
                        <w:txbxContent>
                          <w:p w14:paraId="22F7D6F8" w14:textId="29742DCA" w:rsidR="00397EF5" w:rsidRDefault="00FC200C" w:rsidP="004057C9">
                            <w:r>
                              <w:t/>
                              <w:b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4CCB2" id="Text Box 14" o:spid="_x0000_s1029" type="#_x0000_t202" style="position:absolute;margin-left:298pt;margin-top:17.2pt;width:71.35pt;height:2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" fillcolor="white [3201]" stroked="f" strokeweight=".5pt">
                <v:textbox>
                  <w:txbxContent>
                    <w:p w14:paraId="22F7D6F8" w14:textId="29742DCA" w:rsidR="00397EF5" w:rsidRDefault="00397EF5" w:rsidP="004057C9">
                      <w:r>
                        <w:t/>
                        <w:br/>
                        <w:t/>
                      </w:r>
                    </w:p>
                  </w:txbxContent>
                </v:textbox>
              </v:shape>
            </w:pict>
          </mc:Fallback>
        </mc:AlternateContent>
      </w:r>
      <w:r w:rsidR="004057C9">
        <w:rPr>
          <w:rFonts w:asciiTheme="minorHAnsi" w:hAnsiTheme="minorHAnsi"/>
          <w:noProof/>
        </w:rPr>
        <mc:AlternateContent>
          <mc:Choice Requires="wps">
            <w:drawing>
              <wp:anchor distT="0" distB="0" distL="114300" distR="114300" simplePos="0" relativeHeight="251677696" behindDoc="0" locked="0" layoutInCell="1" allowOverlap="1" wp14:anchorId="471C1D81" wp14:editId="55A508CB">
                <wp:simplePos x="0" y="0"/>
                <wp:positionH relativeFrom="column">
                  <wp:posOffset>2616393</wp:posOffset>
                </wp:positionH>
                <wp:positionV relativeFrom="paragraph">
                  <wp:posOffset>195083</wp:posOffset>
                </wp:positionV>
                <wp:extent cx="850790" cy="261620"/>
                <wp:effectExtent l="0" t="0" r="6985" b="5080"/>
                <wp:wrapNone/>
                <wp:docPr id="19" name="Text Box 19"/>
                <wp:cNvGraphicFramePr/>
                <a:graphic xmlns:a="http://schemas.openxmlformats.org/drawingml/2006/main">
                  <a:graphicData uri="http://schemas.microsoft.com/office/word/2010/wordprocessingShape">
                    <wps:wsp>
                      <wps:cNvSpPr txBox="1"/>
                      <wps:spPr>
                        <a:xfrm>
                          <a:off x="0" y="0"/>
                          <a:ext cx="850790" cy="261620"/>
                        </a:xfrm>
                        <a:prstGeom prst="rect">
                          <a:avLst/>
                        </a:prstGeom>
                        <a:solidFill>
                          <a:schemeClr val="lt1"/>
                        </a:solidFill>
                        <a:ln w="6350">
                          <a:noFill/>
                        </a:ln>
                      </wps:spPr>
                      <wps:txbx>
                        <w:txbxContent>
                          <w:p w14:paraId="2A4F20D8" w14:textId="7A8546AE" w:rsidR="00397EF5" w:rsidRDefault="00FC200C" w:rsidP="004057C9">
                            <w:r>
                              <w:t/>
                              <w:b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C1D81" id="Text Box 19" o:spid="_x0000_s1030" type="#_x0000_t202" style="position:absolute;margin-left:206pt;margin-top:15.35pt;width:67pt;height:2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" fillcolor="white [3201]" stroked="f" strokeweight=".5pt">
                <v:textbox>
                  <w:txbxContent>
                    <w:p w14:paraId="2A4F20D8" w14:textId="7A8546AE" w:rsidR="00397EF5" w:rsidRDefault="00397EF5" w:rsidP="004057C9">
                      <w:r>
                        <w:t/>
                        <w:br/>
                        <w:t/>
                      </w:r>
                    </w:p>
                  </w:txbxContent>
                </v:textbox>
              </v:shape>
            </w:pict>
          </mc:Fallback>
        </mc:AlternateContent>
      </w:r>
      <w:r w:rsidR="004057C9">
        <w:rPr>
          <w:rFonts w:asciiTheme="minorHAnsi" w:hAnsiTheme="minorHAnsi"/>
          <w:noProof/>
        </w:rPr>
        <mc:AlternateContent>
          <mc:Choice Requires="wps">
            <w:drawing>
              <wp:anchor distT="0" distB="0" distL="114300" distR="114300" simplePos="0" relativeHeight="251665408" behindDoc="0" locked="0" layoutInCell="1" allowOverlap="1" wp14:anchorId="5248138A" wp14:editId="49623F4E">
                <wp:simplePos x="0" y="0"/>
                <wp:positionH relativeFrom="column">
                  <wp:posOffset>158750</wp:posOffset>
                </wp:positionH>
                <wp:positionV relativeFrom="paragraph">
                  <wp:posOffset>234315</wp:posOffset>
                </wp:positionV>
                <wp:extent cx="842645" cy="261620"/>
                <wp:effectExtent l="0" t="0" r="14605" b="24130"/>
                <wp:wrapNone/>
                <wp:docPr id="13" name="Text Box 13"/>
                <wp:cNvGraphicFramePr/>
                <a:graphic xmlns:a="http://schemas.openxmlformats.org/drawingml/2006/main">
                  <a:graphicData uri="http://schemas.microsoft.com/office/word/2010/wordprocessingShape">
                    <wps:wsp>
                      <wps:cNvSpPr txBox="1"/>
                      <wps:spPr>
                        <a:xfrm>
                          <a:off x="0" y="0"/>
                          <a:ext cx="842645" cy="261620"/>
                        </a:xfrm>
                        <a:prstGeom prst="rect">
                          <a:avLst/>
                        </a:prstGeom>
                        <a:solidFill>
                          <a:schemeClr val="lt1"/>
                        </a:solidFill>
                        <a:ln w="6350">
                          <a:solidFill>
                            <a:schemeClr val="bg1"/>
                          </a:solidFill>
                        </a:ln>
                      </wps:spPr>
                      <wps:txbx>
                        <w:txbxContent>
                          <w:p w14:paraId="080980FC" w14:textId="0B1CDF59" w:rsidR="00397EF5" w:rsidRDefault="00FC200C">
                            <w:r>
                              <w:t/>
                              <w:b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138A" id="Text Box 13" o:spid="_x0000_s1031" type="#_x0000_t202" style="position:absolute;margin-left:12.5pt;margin-top:18.45pt;width:66.35pt;height:2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" fillcolor="white [3201]" strokecolor="white [3212]" strokeweight=".5pt">
                <v:textbox>
                  <w:txbxContent>
                    <w:p w14:paraId="080980FC" w14:textId="0B1CDF59" w:rsidR="00397EF5" w:rsidRDefault="00397EF5">
                      <w:r>
                        <w:t/>
                        <w:br/>
                        <w:t/>
                      </w:r>
                    </w:p>
                  </w:txbxContent>
                </v:textbox>
              </v:shape>
            </w:pict>
          </mc:Fallback>
        </mc:AlternateContent>
      </w:r>
      <w:r w:rsidR="004057C9">
        <w:rPr>
          <w:rFonts w:asciiTheme="minorHAnsi" w:hAnsiTheme="minorHAnsi"/>
          <w:noProof/>
        </w:rPr>
        <mc:AlternateContent>
          <mc:Choice Requires="wps">
            <w:drawing>
              <wp:anchor distT="0" distB="0" distL="114300" distR="114300" simplePos="0" relativeHeight="251673600" behindDoc="0" locked="0" layoutInCell="1" allowOverlap="1" wp14:anchorId="13BBF7D9" wp14:editId="0DB33170">
                <wp:simplePos x="0" y="0"/>
                <wp:positionH relativeFrom="column">
                  <wp:posOffset>-38100</wp:posOffset>
                </wp:positionH>
                <wp:positionV relativeFrom="paragraph">
                  <wp:posOffset>935355</wp:posOffset>
                </wp:positionV>
                <wp:extent cx="1120775" cy="261620"/>
                <wp:effectExtent l="0" t="0" r="3175" b="5080"/>
                <wp:wrapNone/>
                <wp:docPr id="17" name="Text Box 17"/>
                <wp:cNvGraphicFramePr/>
                <a:graphic xmlns:a="http://schemas.openxmlformats.org/drawingml/2006/main">
                  <a:graphicData uri="http://schemas.microsoft.com/office/word/2010/wordprocessingShape">
                    <wps:wsp>
                      <wps:cNvSpPr txBox="1"/>
                      <wps:spPr>
                        <a:xfrm>
                          <a:off x="0" y="0"/>
                          <a:ext cx="1120775" cy="261620"/>
                        </a:xfrm>
                        <a:prstGeom prst="rect">
                          <a:avLst/>
                        </a:prstGeom>
                        <a:solidFill>
                          <a:schemeClr val="lt1"/>
                        </a:solidFill>
                        <a:ln w="6350">
                          <a:noFill/>
                        </a:ln>
                      </wps:spPr>
                      <wps:txbx>
                        <w:txbxContent>
                          <w:p w14:paraId="7644E558" w14:textId="27D41D7C" w:rsidR="00397EF5" w:rsidRDefault="00FC200C" w:rsidP="004057C9">
                            <w: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F7D9" id="Text Box 17" o:spid="_x0000_s1032" type="#_x0000_t202" style="position:absolute;margin-left:-3pt;margin-top:73.65pt;width:88.25pt;height:2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" fillcolor="white [3201]" stroked="f" strokeweight=".5pt">
                <v:textbox>
                  <w:txbxContent>
                    <w:p w14:paraId="7644E558" w14:textId="27D41D7C" w:rsidR="00397EF5" w:rsidRDefault="00397EF5" w:rsidP="004057C9">
                      <w:r>
                        <w:t/>
                      </w:r>
                    </w:p>
                  </w:txbxContent>
                </v:textbox>
              </v:shape>
            </w:pict>
          </mc:Fallback>
        </mc:AlternateContent>
      </w:r>
      <w:r w:rsidR="00AC3239">
        <w:rPr>
          <w:rFonts w:asciiTheme="minorHAnsi" w:hAnsiTheme="minorHAnsi"/>
          <w:noProof/>
        </w:rPr>
        <mc:AlternateContent>
          <mc:Choice Requires="wps">
            <w:drawing>
              <wp:anchor distT="0" distB="0" distL="114300" distR="114300" simplePos="0" relativeHeight="251664384" behindDoc="0" locked="0" layoutInCell="1" allowOverlap="1" wp14:anchorId="062AEC66" wp14:editId="587BB487">
                <wp:simplePos x="0" y="0"/>
                <wp:positionH relativeFrom="column">
                  <wp:posOffset>2910592</wp:posOffset>
                </wp:positionH>
                <wp:positionV relativeFrom="paragraph">
                  <wp:posOffset>592648</wp:posOffset>
                </wp:positionV>
                <wp:extent cx="779227" cy="23050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9227" cy="230505"/>
                        </a:xfrm>
                        <a:prstGeom prst="rect">
                          <a:avLst/>
                        </a:prstGeom>
                        <a:noFill/>
                        <a:ln w="6350">
                          <a:noFill/>
                        </a:ln>
                      </wps:spPr>
                      <wps:txbx>
                        <w:txbxContent>
                          <w:p w14:paraId="3B0165CC" w14:textId="5407241C" w:rsidR="00397EF5" w:rsidRPr="00AC3239" w:rsidRDefault="00397EF5" w:rsidP="00AC3239">
                            <w:pPr>
                              <w:rPr>
                                <w:sz w:val="18"/>
                                <w:szCs w:val="18"/>
                              </w:rPr>
                            </w:pPr>
                            <w:r>
                              <w:rPr>
                                <w:sz w:val="18"/>
                                <w:szCs w:val="18"/>
                              </w:rPr>
                              <w:t xml:space="preserve">Lag </w:t>
                            </w:r>
                            <w:r>
                              <w:rPr>
                                <w:sz w:val="18"/>
                                <w:szCs w:val="18"/>
                              </w:rP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EC66" id="Text Box 12" o:spid="_x0000_s1033" type="#_x0000_t202" style="position:absolute;margin-left:229.2pt;margin-top:46.65pt;width:61.35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" filled="f" stroked="f" strokeweight=".5pt">
                <v:textbox>
                  <w:txbxContent>
                    <w:p w14:paraId="3B0165CC" w14:textId="5407241C" w:rsidR="00397EF5" w:rsidRPr="00AC3239" w:rsidRDefault="00397EF5" w:rsidP="00AC3239">
                      <w:pPr>
                        <w:rPr>
                          <w:sz w:val="18"/>
                          <w:szCs w:val="18"/>
                        </w:rPr>
                      </w:pPr>
                      <w:r>
                        <w:rPr>
                          <w:sz w:val="18"/>
                          <w:szCs w:val="18"/>
                        </w:rPr>
                        <w:t xml:space="preserve">Lag </w:t>
                      </w:r>
                      <w:r>
                        <w:rPr>
                          <w:sz w:val="18"/>
                          <w:szCs w:val="18"/>
                        </w:rPr>
                        <w:t/>
                      </w:r>
                    </w:p>
                  </w:txbxContent>
                </v:textbox>
              </v:shape>
            </w:pict>
          </mc:Fallback>
        </mc:AlternateContent>
      </w:r>
      <w:r w:rsidR="00AC3239">
        <w:rPr>
          <w:noProof/>
        </w:rPr>
        <mc:AlternateContent>
          <mc:Choice Requires="wps">
            <w:drawing>
              <wp:anchor distT="0" distB="0" distL="114300" distR="114300" simplePos="0" relativeHeight="251662336" behindDoc="0" locked="0" layoutInCell="1" allowOverlap="1" wp14:anchorId="2EBDAE2F" wp14:editId="404329A8">
                <wp:simplePos x="0" y="0"/>
                <wp:positionH relativeFrom="column">
                  <wp:posOffset>2951480</wp:posOffset>
                </wp:positionH>
                <wp:positionV relativeFrom="paragraph">
                  <wp:posOffset>561975</wp:posOffset>
                </wp:positionV>
                <wp:extent cx="628015" cy="294005"/>
                <wp:effectExtent l="0" t="0" r="19685" b="10795"/>
                <wp:wrapNone/>
                <wp:docPr id="11" name="Oval 11"/>
                <wp:cNvGraphicFramePr/>
                <a:graphic xmlns:a="http://schemas.openxmlformats.org/drawingml/2006/main">
                  <a:graphicData uri="http://schemas.microsoft.com/office/word/2010/wordprocessingShape">
                    <wps:wsp>
                      <wps:cNvSpPr/>
                      <wps:spPr>
                        <a:xfrm>
                          <a:off x="0" y="0"/>
                          <a:ext cx="628015" cy="29400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BA2F1" id="Oval 11" o:spid="_x0000_s1026" style="position:absolute;margin-left:232.4pt;margin-top:44.25pt;width:49.45pt;height:2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" fillcolor="white [3212]" strokecolor="black [3213]" strokeweight="1pt"/>
            </w:pict>
          </mc:Fallback>
        </mc:AlternateContent>
      </w:r>
      <w:r w:rsidR="00AC3239">
        <w:rPr>
          <w:rFonts w:asciiTheme="minorHAnsi" w:hAnsiTheme="minorHAnsi"/>
          <w:noProof/>
        </w:rPr>
        <mc:AlternateContent>
          <mc:Choice Requires="wps">
            <w:drawing>
              <wp:anchor distT="0" distB="0" distL="114300" distR="114300" simplePos="0" relativeHeight="251660288" behindDoc="0" locked="0" layoutInCell="1" allowOverlap="1" wp14:anchorId="0DBDA035" wp14:editId="63C88C8A">
                <wp:simplePos x="0" y="0"/>
                <wp:positionH relativeFrom="column">
                  <wp:posOffset>1089744</wp:posOffset>
                </wp:positionH>
                <wp:positionV relativeFrom="paragraph">
                  <wp:posOffset>592648</wp:posOffset>
                </wp:positionV>
                <wp:extent cx="762800" cy="23050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62800" cy="230505"/>
                        </a:xfrm>
                        <a:prstGeom prst="rect">
                          <a:avLst/>
                        </a:prstGeom>
                        <a:noFill/>
                        <a:ln w="6350">
                          <a:noFill/>
                        </a:ln>
                      </wps:spPr>
                      <wps:txbx>
                        <w:txbxContent>
                          <w:p w14:paraId="2D954DFE" w14:textId="0B8A6BAB" w:rsidR="00397EF5" w:rsidRPr="00AC3239" w:rsidRDefault="00397EF5">
                            <w:pPr>
                              <w:rPr>
                                <w:sz w:val="18"/>
                                <w:szCs w:val="18"/>
                              </w:rPr>
                            </w:pPr>
                            <w:r>
                              <w:rPr>
                                <w:sz w:val="18"/>
                                <w:szCs w:val="18"/>
                              </w:rPr>
                              <w:t xml:space="preserve">Lag </w:t>
                            </w:r>
                            <w:r>
                              <w:rPr>
                                <w:sz w:val="18"/>
                                <w:szCs w:val="18"/>
                              </w:rP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DA035" id="Text Box 10" o:spid="_x0000_s1034" type="#_x0000_t202" style="position:absolute;margin-left:85.8pt;margin-top:46.65pt;width:60.05pt;height:1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" filled="f" stroked="f" strokeweight=".5pt">
                <v:textbox>
                  <w:txbxContent>
                    <w:p w14:paraId="2D954DFE" w14:textId="0B8A6BAB" w:rsidR="00397EF5" w:rsidRPr="00AC3239" w:rsidRDefault="00397EF5">
                      <w:pPr>
                        <w:rPr>
                          <w:sz w:val="18"/>
                          <w:szCs w:val="18"/>
                        </w:rPr>
                      </w:pPr>
                      <w:r>
                        <w:rPr>
                          <w:sz w:val="18"/>
                          <w:szCs w:val="18"/>
                        </w:rPr>
                        <w:t xml:space="preserve">Lag </w:t>
                      </w:r>
                      <w:r>
                        <w:rPr>
                          <w:sz w:val="18"/>
                          <w:szCs w:val="18"/>
                        </w:rPr>
                        <w:t/>
                      </w:r>
                    </w:p>
                  </w:txbxContent>
                </v:textbox>
              </v:shape>
            </w:pict>
          </mc:Fallback>
        </mc:AlternateContent>
      </w:r>
      <w:r w:rsidR="00AC3239">
        <w:rPr>
          <w:noProof/>
        </w:rPr>
        <mc:AlternateContent>
          <mc:Choice Requires="wps">
            <w:drawing>
              <wp:anchor distT="0" distB="0" distL="114300" distR="114300" simplePos="0" relativeHeight="251659264" behindDoc="0" locked="0" layoutInCell="1" allowOverlap="1" wp14:anchorId="00961250" wp14:editId="577C2A91">
                <wp:simplePos x="0" y="0"/>
                <wp:positionH relativeFrom="column">
                  <wp:posOffset>1120775</wp:posOffset>
                </wp:positionH>
                <wp:positionV relativeFrom="paragraph">
                  <wp:posOffset>560070</wp:posOffset>
                </wp:positionV>
                <wp:extent cx="628015" cy="294005"/>
                <wp:effectExtent l="0" t="0" r="19685" b="10795"/>
                <wp:wrapNone/>
                <wp:docPr id="7" name="Oval 7"/>
                <wp:cNvGraphicFramePr/>
                <a:graphic xmlns:a="http://schemas.openxmlformats.org/drawingml/2006/main">
                  <a:graphicData uri="http://schemas.microsoft.com/office/word/2010/wordprocessingShape">
                    <wps:wsp>
                      <wps:cNvSpPr/>
                      <wps:spPr>
                        <a:xfrm>
                          <a:off x="0" y="0"/>
                          <a:ext cx="628015" cy="29400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B6D21" id="Oval 7" o:spid="_x0000_s1026" style="position:absolute;margin-left:88.25pt;margin-top:44.1pt;width:49.45pt;height:2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" fillcolor="white [3212]" strokecolor="black [3213]" strokeweight="1pt"/>
            </w:pict>
          </mc:Fallback>
        </mc:AlternateContent>
      </w:r>
      <w:r w:rsidR="00AC3239">
        <w:object w:dxaOrig="7216" w:dyaOrig="1725" w14:anchorId="2DB9B4DD">
          <v:shape id="_x0000_i1026" type="#_x0000_t75" style="width:362.15pt;height:86.55pt" o:ole="">
            <v:imagedata r:id="rId11" o:title=""/>
          </v:shape>
          <o:OLEObject Type="Embed" ProgID="Visio.Drawing.15" ShapeID="_x0000_i1026" DrawAspect="Content" ObjectID="_1697282192" r:id="rId12"/>
        </w:object>
      </w:r>
    </w:p>
    <w:p w14:paraId="2B593FEE" w14:textId="77777777" w:rsidR="00867E6E" w:rsidRPr="005F71E6" w:rsidRDefault="00867E6E" w:rsidP="007936E1">
      <w:pPr>
        <w:rPr>
          <w:rFonts w:asciiTheme="minorHAnsi" w:hAnsiTheme="minorHAnsi" w:cs="Arial"/>
        </w:rPr>
      </w:pPr>
    </w:p>
    <w:p w14:paraId="19F64B6E" w14:textId="77777777" w:rsidR="00395176" w:rsidRPr="00867E6E" w:rsidRDefault="00395176" w:rsidP="00867E6E">
      <w:pPr>
        <w:pStyle w:val="Heading3"/>
        <w:rPr>
          <w:rFonts w:asciiTheme="minorHAnsi" w:hAnsiTheme="minorHAnsi"/>
        </w:rPr>
      </w:pPr>
      <w:bookmarkStart w:id="50" w:name="_Toc382315994"/>
      <w:bookmarkStart w:id="51" w:name="_Toc85536765"/>
      <w:bookmarkStart w:id="52" w:name="_Toc367290191"/>
      <w:r w:rsidRPr="00867E6E">
        <w:rPr>
          <w:rFonts w:asciiTheme="minorHAnsi" w:hAnsiTheme="minorHAnsi"/>
        </w:rPr>
        <w:t>4.1.</w:t>
      </w:r>
      <w:r w:rsidR="00867E6E" w:rsidRPr="00867E6E">
        <w:rPr>
          <w:rFonts w:asciiTheme="minorHAnsi" w:hAnsiTheme="minorHAnsi"/>
        </w:rPr>
        <w:t>2</w:t>
      </w:r>
      <w:r w:rsidRPr="00867E6E">
        <w:rPr>
          <w:rFonts w:asciiTheme="minorHAnsi" w:hAnsiTheme="minorHAnsi"/>
        </w:rPr>
        <w:t xml:space="preserve"> Service Flow Diagram</w:t>
      </w:r>
      <w:bookmarkEnd w:id="50"/>
      <w:bookmarkEnd w:id="51"/>
    </w:p>
    <w:p w14:paraId="18B876C2" w14:textId="77777777" w:rsidR="00A26F59" w:rsidRPr="005F71E6" w:rsidRDefault="00A26F59" w:rsidP="00A26F59">
      <w:pPr>
        <w:ind w:left="426"/>
        <w:rPr>
          <w:rFonts w:asciiTheme="minorHAnsi" w:hAnsiTheme="minorHAnsi"/>
          <w:i/>
          <w:lang w:val="en-US"/>
        </w:rPr>
      </w:pPr>
      <w:r w:rsidRPr="005F71E6">
        <w:rPr>
          <w:rFonts w:asciiTheme="minorHAnsi" w:hAnsiTheme="minorHAnsi"/>
          <w:i/>
          <w:lang w:val="en-US"/>
        </w:rPr>
        <w:t>N/A</w:t>
      </w:r>
    </w:p>
    <w:p w14:paraId="77B0A200" w14:textId="77777777" w:rsidR="00792D89" w:rsidRPr="005F71E6" w:rsidRDefault="00792D89" w:rsidP="00792D89">
      <w:pPr>
        <w:pStyle w:val="Heading2"/>
        <w:rPr>
          <w:rFonts w:asciiTheme="minorHAnsi" w:hAnsiTheme="minorHAnsi"/>
        </w:rPr>
      </w:pPr>
      <w:bookmarkStart w:id="53" w:name="_Toc382315995"/>
      <w:bookmarkStart w:id="54" w:name="_Toc85536766"/>
      <w:r w:rsidRPr="005F71E6">
        <w:rPr>
          <w:rFonts w:asciiTheme="minorHAnsi" w:hAnsiTheme="minorHAnsi"/>
        </w:rPr>
        <w:t>4.2 Platform Specifications</w:t>
      </w:r>
      <w:bookmarkEnd w:id="52"/>
      <w:bookmarkEnd w:id="53"/>
      <w:bookmarkEnd w:id="54"/>
    </w:p>
    <w:p w14:paraId="4E43DCAD" w14:textId="77777777" w:rsidR="00792D89" w:rsidRPr="005F71E6" w:rsidRDefault="00792D89" w:rsidP="00792D89">
      <w:pPr>
        <w:rPr>
          <w:rFonts w:asciiTheme="minorHAnsi" w:hAnsiTheme="minorHAnsi"/>
          <w:lang w:val="en-US"/>
        </w:rPr>
      </w:pPr>
    </w:p>
    <w:p w14:paraId="1C75AA4C" w14:textId="77777777" w:rsidR="00792D89" w:rsidRPr="005F71E6" w:rsidRDefault="00792D89" w:rsidP="00792D89">
      <w:pPr>
        <w:pStyle w:val="Heading3"/>
        <w:rPr>
          <w:rFonts w:asciiTheme="minorHAnsi" w:hAnsiTheme="minorHAnsi" w:cs="Arial"/>
        </w:rPr>
      </w:pPr>
      <w:bookmarkStart w:id="55" w:name="_Toc367290192"/>
      <w:bookmarkStart w:id="56" w:name="_Toc382315996"/>
      <w:bookmarkStart w:id="57" w:name="_Toc85536767"/>
      <w:r w:rsidRPr="005F71E6">
        <w:rPr>
          <w:rFonts w:asciiTheme="minorHAnsi" w:hAnsiTheme="minorHAnsi" w:cs="Arial"/>
        </w:rPr>
        <w:t>4.2.1 Hardware Specifications</w:t>
      </w:r>
      <w:bookmarkEnd w:id="55"/>
      <w:bookmarkEnd w:id="56"/>
      <w:bookmarkEnd w:id="57"/>
    </w:p>
    <w:p w14:paraId="6912EA17" w14:textId="77777777" w:rsidR="00792D89" w:rsidRPr="005F71E6" w:rsidRDefault="00792D89" w:rsidP="00792D89">
      <w:pPr>
        <w:ind w:firstLine="720"/>
        <w:rPr>
          <w:rFonts w:asciiTheme="minorHAnsi" w:hAnsiTheme="minorHAnsi"/>
          <w:i/>
          <w:lang w:val="en-US"/>
        </w:rPr>
      </w:pPr>
    </w:p>
    <w:p w14:paraId="15AB754F" w14:textId="77777777" w:rsidR="00792D89" w:rsidRPr="005F71E6" w:rsidRDefault="00F70385" w:rsidP="00F70385">
      <w:pPr>
        <w:ind w:left="450"/>
        <w:jc w:val="both"/>
        <w:rPr>
          <w:rFonts w:asciiTheme="minorHAnsi" w:hAnsiTheme="minorHAnsi" w:cs="Arial"/>
        </w:rPr>
      </w:pPr>
      <w:r w:rsidRPr="005F71E6">
        <w:rPr>
          <w:rFonts w:asciiTheme="minorHAnsi" w:hAnsiTheme="minorHAnsi" w:cs="Arial"/>
        </w:rPr>
        <w:t>Please refer to Section 8, the attachment, &lt;SR-12 Installation Guide&gt;.</w:t>
      </w:r>
    </w:p>
    <w:p w14:paraId="6DC02253" w14:textId="77777777" w:rsidR="00792D89" w:rsidRPr="005F71E6" w:rsidRDefault="00792D89" w:rsidP="00792D89">
      <w:pPr>
        <w:ind w:firstLine="720"/>
        <w:rPr>
          <w:rFonts w:asciiTheme="minorHAnsi" w:hAnsiTheme="minorHAnsi"/>
          <w:i/>
          <w:lang w:val="en-US"/>
        </w:rPr>
      </w:pPr>
    </w:p>
    <w:p w14:paraId="7EF1C70E" w14:textId="77777777" w:rsidR="009D793E" w:rsidRDefault="00907596" w:rsidP="009B1933">
      <w:pPr>
        <w:pStyle w:val="Heading4"/>
        <w:ind w:firstLine="720"/>
        <w:rPr>
          <w:rFonts w:asciiTheme="minorHAnsi" w:hAnsiTheme="minorHAnsi" w:cs="Arial"/>
          <w:sz w:val="24"/>
          <w:szCs w:val="24"/>
        </w:rPr>
      </w:pPr>
      <w:bookmarkStart w:id="58" w:name="_Toc382315997"/>
      <w:r w:rsidRPr="005F71E6">
        <w:rPr>
          <w:rFonts w:asciiTheme="minorHAnsi" w:hAnsiTheme="minorHAnsi" w:cs="Arial"/>
          <w:sz w:val="24"/>
          <w:szCs w:val="24"/>
        </w:rPr>
        <w:t>4.2.1.1 Space and Power</w:t>
      </w:r>
      <w:bookmarkEnd w:id="58"/>
    </w:p>
    <w:p w14:paraId="1C6E5C80" w14:textId="77777777" w:rsidR="00EB65FB" w:rsidRPr="00EB65FB" w:rsidRDefault="00EB65FB" w:rsidP="00EB65FB">
      <w:r>
        <w:t>FPE-</w:t>
      </w:r>
      <w:proofErr w:type="gramStart"/>
      <w:r>
        <w:t>76  already</w:t>
      </w:r>
      <w:proofErr w:type="gramEnd"/>
      <w:r>
        <w:t xml:space="preserve"> approved.</w:t>
      </w:r>
    </w:p>
    <w:p w14:paraId="50DF4A14" w14:textId="77777777" w:rsidR="009D793E" w:rsidRPr="005F71E6" w:rsidRDefault="009D793E" w:rsidP="00200CF5">
      <w:pPr>
        <w:ind w:firstLine="720"/>
        <w:rPr>
          <w:rFonts w:asciiTheme="minorHAnsi" w:hAnsiTheme="minorHAnsi"/>
          <w:i/>
        </w:rPr>
      </w:pPr>
    </w:p>
    <w:p w14:paraId="288CF283" w14:textId="7FBB331A" w:rsidR="00A14633" w:rsidRDefault="00792D89" w:rsidP="00A14633">
      <w:pPr>
        <w:pStyle w:val="Heading3"/>
        <w:rPr>
          <w:rFonts w:asciiTheme="minorHAnsi" w:hAnsiTheme="minorHAnsi" w:cs="Arial"/>
          <w:u w:val="single"/>
        </w:rPr>
      </w:pPr>
      <w:bookmarkStart w:id="59" w:name="_Toc367290193"/>
      <w:bookmarkStart w:id="60" w:name="_Toc382315998"/>
      <w:bookmarkStart w:id="61" w:name="_Toc85536768"/>
      <w:r w:rsidRPr="005F71E6">
        <w:rPr>
          <w:rFonts w:asciiTheme="minorHAnsi" w:hAnsiTheme="minorHAnsi" w:cs="Arial"/>
        </w:rPr>
        <w:t xml:space="preserve">4.2.2 </w:t>
      </w:r>
      <w:r w:rsidRPr="00867E6E">
        <w:rPr>
          <w:rFonts w:asciiTheme="minorHAnsi" w:hAnsiTheme="minorHAnsi" w:cs="Arial"/>
          <w:u w:val="single"/>
        </w:rPr>
        <w:t>Physica</w:t>
      </w:r>
      <w:bookmarkEnd w:id="59"/>
      <w:bookmarkEnd w:id="60"/>
      <w:r w:rsidR="00867E6E" w:rsidRPr="00867E6E">
        <w:rPr>
          <w:rFonts w:asciiTheme="minorHAnsi" w:hAnsiTheme="minorHAnsi" w:cs="Arial"/>
          <w:u w:val="single"/>
        </w:rPr>
        <w:t>l Installation</w:t>
      </w:r>
      <w:bookmarkEnd w:id="61"/>
    </w:p>
    <w:p w14:paraId="32C5A48B" w14:textId="549089B4" w:rsidR="00A14633" w:rsidRDefault="00A14633" w:rsidP="00A14633">
      <w:pPr>
        <w:rPr>
          <w:lang w:val="en-US"/>
        </w:rPr>
      </w:pPr>
    </w:p>
    <w:p w14:paraId="326BED86" w14:textId="10AD9ADD" w:rsidR="00A14633" w:rsidRPr="006C7316" w:rsidRDefault="00A14633" w:rsidP="00A14633">
      <w:pPr>
        <w:pStyle w:val="Heading4"/>
        <w:ind w:firstLine="720"/>
        <w:rPr>
          <w:rFonts w:asciiTheme="minorHAnsi" w:hAnsiTheme="minorHAnsi"/>
          <w:sz w:val="24"/>
          <w:szCs w:val="24"/>
        </w:rPr>
      </w:pPr>
      <w:bookmarkStart w:id="62" w:name="_Hlk85536865"/>
      <w:r w:rsidRPr="006C7316">
        <w:rPr>
          <w:rFonts w:asciiTheme="minorHAnsi" w:hAnsiTheme="minorHAnsi"/>
          <w:sz w:val="24"/>
          <w:szCs w:val="24"/>
        </w:rPr>
        <w:t>4.2.2.1 Card Installation</w:t>
      </w:r>
    </w:p>
    <w:bookmarkEnd w:id="62"/>
    <w:p w14:paraId="47FF9109" w14:textId="77777777" w:rsidR="00A14633" w:rsidRPr="00A14633" w:rsidRDefault="00A14633" w:rsidP="00A14633">
      <w:pPr>
        <w:rPr>
          <w:lang w:val="en-US"/>
        </w:rPr>
      </w:pPr>
    </w:p>
    <w:p w14:paraId="5AF2D5D9" w14:textId="77777777" w:rsidR="00792D89" w:rsidRDefault="00792D89" w:rsidP="00792D89">
      <w:pPr>
        <w:ind w:firstLine="720"/>
        <w:rPr>
          <w:rFonts w:asciiTheme="minorHAnsi" w:hAnsiTheme="minorHAnsi"/>
          <w:i/>
          <w:lang w:val="en-US"/>
        </w:rPr>
      </w:pPr>
    </w:p>
    <w:p w14:paraId="3102C6F1" w14:textId="01C78DFE" w:rsidR="005A55C9" w:rsidRPr="00867E6E" w:rsidRDefault="00867E6E" w:rsidP="00792D89">
      <w:pPr>
        <w:ind w:firstLine="720"/>
        <w:rPr>
          <w:rFonts w:asciiTheme="minorHAnsi" w:hAnsiTheme="minorHAnsi"/>
          <w:iCs/>
          <w:lang w:val="en-US"/>
        </w:rPr>
      </w:pPr>
      <w:r w:rsidRPr="007B50E9">
        <w:rPr>
          <w:rFonts w:asciiTheme="minorHAnsi" w:hAnsiTheme="minorHAnsi"/>
          <w:iCs/>
          <w:lang w:val="en-US"/>
        </w:rPr>
        <w:t xml:space="preserve">Install the following cards and </w:t>
      </w:r>
      <w:r w:rsidR="000C5AD0" w:rsidRPr="007B50E9">
        <w:rPr>
          <w:rFonts w:asciiTheme="minorHAnsi" w:hAnsiTheme="minorHAnsi"/>
          <w:iCs/>
          <w:lang w:val="en-US"/>
        </w:rPr>
        <w:t>transceivers</w:t>
      </w:r>
      <w:r w:rsidRPr="007B50E9">
        <w:rPr>
          <w:rFonts w:asciiTheme="minorHAnsi" w:hAnsiTheme="minorHAnsi"/>
          <w:iCs/>
          <w:lang w:val="en-US"/>
        </w:rPr>
        <w:t xml:space="preserve"> on </w:t>
      </w:r>
      <w:r>
        <w:rPr>
          <w:rFonts w:asciiTheme="minorHAnsi" w:hAnsiTheme="minorHAnsi"/>
          <w:iCs/>
          <w:highlight w:val="yellow"/>
          <w:lang w:val="en-US"/>
        </w:rPr>
        <w:t/>
      </w:r>
    </w:p>
    <w:p w14:paraId="3E4A59AD" w14:textId="455F09DB" w:rsidR="007F45E3" w:rsidRDefault="007F45E3" w:rsidP="00792D89">
      <w:pPr>
        <w:ind w:firstLine="720"/>
        <w:rPr>
          <w:rFonts w:asciiTheme="minorHAnsi" w:hAnsiTheme="minorHAnsi"/>
          <w:i/>
          <w:lang w:val="en-US"/>
        </w:rPr>
      </w:pPr>
    </w:p>
    <w:tbl>
      <w:tblPr>
        <w:tblStyle w:val="TableGridLight"/>
        <w:tblW w:w="15160" w:type="dxa"/>
        <w:tblLook w:val="04A0" w:firstRow="1" w:lastRow="0" w:firstColumn="1" w:lastColumn="0" w:noHBand="0" w:noVBand="1"/>
      </w:tblPr>
      <w:tblGrid>
        <w:gridCol w:w="1487"/>
        <w:gridCol w:w="1606"/>
        <w:gridCol w:w="6398"/>
        <w:gridCol w:w="2976"/>
        <w:gridCol w:w="2694"/>
      </w:tblGrid>
      <w:tr w:rsidR="007F45E3" w:rsidRPr="00043F0D" w14:paraId="11FC690A" w14:textId="77777777" w:rsidTr="003E7748">
        <w:tc>
          <w:tcPr>
            <w:tcW w:w="1486" w:type="dxa"/>
            <w:shd w:val="clear" w:color="auto" w:fill="D9D9D9" w:themeFill="background1" w:themeFillShade="D9"/>
            <w:noWrap/>
            <w:hideMark/>
          </w:tcPr>
          <w:p w14:paraId="17CBC816" w14:textId="77777777" w:rsidR="007F45E3" w:rsidRPr="009233B9" w:rsidRDefault="007F45E3" w:rsidP="000E1F08">
            <w:pPr>
              <w:rPr>
                <w:rFonts w:asciiTheme="minorHAnsi" w:hAnsiTheme="minorHAnsi" w:cstheme="minorHAnsi"/>
                <w:sz w:val="24"/>
                <w:szCs w:val="24"/>
                <w:highlight w:val="lightGray"/>
                <w:lang w:val="en-CA" w:eastAsia="en-CA"/>
              </w:rPr>
            </w:pPr>
            <w:bookmarkStart w:id="63" w:name="_Hlk85634756"/>
            <w:r w:rsidRPr="009233B9">
              <w:rPr>
                <w:rFonts w:asciiTheme="minorHAnsi" w:hAnsiTheme="minorHAnsi" w:cstheme="minorHAnsi"/>
                <w:b/>
                <w:bCs/>
                <w:sz w:val="24"/>
                <w:szCs w:val="24"/>
                <w:highlight w:val="lightGray"/>
                <w:lang w:val="en-CA" w:eastAsia="en-CA"/>
              </w:rPr>
              <w:t>Slot #</w:t>
            </w:r>
          </w:p>
        </w:tc>
        <w:tc>
          <w:tcPr>
            <w:tcW w:w="1606" w:type="dxa"/>
            <w:shd w:val="clear" w:color="auto" w:fill="D9D9D9" w:themeFill="background1" w:themeFillShade="D9"/>
          </w:tcPr>
          <w:p w14:paraId="7FC7B5C7" w14:textId="77777777" w:rsidR="007F45E3" w:rsidRPr="009233B9" w:rsidRDefault="007F45E3" w:rsidP="000E1F08">
            <w:pPr>
              <w:rPr>
                <w:rFonts w:asciiTheme="minorHAnsi" w:hAnsiTheme="minorHAnsi" w:cstheme="minorHAnsi"/>
                <w:b/>
                <w:bCs/>
                <w:sz w:val="24"/>
                <w:szCs w:val="24"/>
                <w:highlight w:val="lightGray"/>
                <w:lang w:val="en-CA" w:eastAsia="en-CA"/>
              </w:rPr>
            </w:pPr>
            <w:r>
              <w:rPr>
                <w:rFonts w:asciiTheme="minorHAnsi" w:hAnsiTheme="minorHAnsi" w:cstheme="minorHAnsi"/>
                <w:b/>
                <w:bCs/>
                <w:sz w:val="24"/>
                <w:szCs w:val="24"/>
                <w:highlight w:val="lightGray"/>
                <w:lang w:val="en-CA" w:eastAsia="en-CA"/>
              </w:rPr>
              <w:t>MDA</w:t>
            </w:r>
            <w:r w:rsidRPr="009233B9">
              <w:rPr>
                <w:rFonts w:asciiTheme="minorHAnsi" w:hAnsiTheme="minorHAnsi" w:cstheme="minorHAnsi"/>
                <w:b/>
                <w:bCs/>
                <w:sz w:val="24"/>
                <w:szCs w:val="24"/>
                <w:highlight w:val="lightGray"/>
                <w:lang w:val="en-CA" w:eastAsia="en-CA"/>
              </w:rPr>
              <w:t xml:space="preserve"> #</w:t>
            </w:r>
          </w:p>
        </w:tc>
        <w:tc>
          <w:tcPr>
            <w:tcW w:w="6398" w:type="dxa"/>
            <w:shd w:val="clear" w:color="auto" w:fill="D9D9D9" w:themeFill="background1" w:themeFillShade="D9"/>
            <w:noWrap/>
            <w:hideMark/>
          </w:tcPr>
          <w:p w14:paraId="2B957F91"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DESCRIPTION</w:t>
            </w:r>
          </w:p>
        </w:tc>
        <w:tc>
          <w:tcPr>
            <w:tcW w:w="2976" w:type="dxa"/>
            <w:shd w:val="clear" w:color="auto" w:fill="D9D9D9" w:themeFill="background1" w:themeFillShade="D9"/>
            <w:noWrap/>
            <w:hideMark/>
          </w:tcPr>
          <w:p w14:paraId="214BA349"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Supplier Part Number</w:t>
            </w:r>
          </w:p>
        </w:tc>
        <w:tc>
          <w:tcPr>
            <w:tcW w:w="2694" w:type="dxa"/>
            <w:shd w:val="clear" w:color="auto" w:fill="D9D9D9" w:themeFill="background1" w:themeFillShade="D9"/>
            <w:noWrap/>
            <w:hideMark/>
          </w:tcPr>
          <w:p w14:paraId="6DC3F78A"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Note</w:t>
            </w:r>
          </w:p>
        </w:tc>
      </w:tr>
      <w:tr w:rsidR="007F45E3" w:rsidRPr="00043F0D" w14:paraId="20D073EF" w14:textId="77777777" w:rsidTr="003E7748">
        <w:tc>
          <w:tcPr>
            <w:tcW w:w="1486" w:type="dxa"/>
            <w:noWrap/>
            <w:hideMark/>
          </w:tcPr>
          <w:p w14:paraId="1B565A82"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1606" w:type="dxa"/>
          </w:tcPr>
          <w:p w14:paraId="5ADAF7B4"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6398" w:type="dxa"/>
            <w:noWrap/>
            <w:hideMark/>
          </w:tcPr>
          <w:p w14:paraId="1D5DA35D"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2976" w:type="dxa"/>
            <w:noWrap/>
            <w:hideMark/>
          </w:tcPr>
          <w:p w14:paraId="2C50DAA3"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2694" w:type="dxa"/>
            <w:noWrap/>
            <w:hideMark/>
          </w:tcPr>
          <w:p w14:paraId="34E06D5E" w14:textId="77777777" w:rsidR="007F45E3" w:rsidRPr="00F54F48" w:rsidRDefault="007F45E3" w:rsidP="000E1F08">
            <w:pPr>
              <w:rPr>
                <w:rFonts w:asciiTheme="minorHAnsi" w:hAnsiTheme="minorHAnsi" w:cstheme="minorHAnsi"/>
                <w:sz w:val="24"/>
                <w:szCs w:val="24"/>
                <w:highlight w:val="red"/>
                <w:lang w:val="en-CA" w:eastAsia="en-CA"/>
              </w:rPr>
            </w:pPr>
          </w:p>
        </w:tc>
      </w:tr>
      <w:tr w:rsidR="00684E0F" w:rsidRPr="00043F0D" w14:paraId="014AB114" w14:textId="77777777" w:rsidTr="003E7748">
        <w:tc>
          <w:tcPr>
            <w:tcW w:w="1486" w:type="dxa"/>
            <w:noWrap/>
            <w:vAlign w:val="center"/>
          </w:tcPr>
          <w:p w14:paraId="5FC2EF0F" w14:textId="5DF22F0A"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A</w:t>
            </w:r>
          </w:p>
        </w:tc>
        <w:tc>
          <w:tcPr>
            <w:tcW w:w="1606" w:type="dxa"/>
            <w:vAlign w:val="center"/>
          </w:tcPr>
          <w:p w14:paraId="545A029E" w14:textId="324CBF1F" w:rsidR="00684E0F" w:rsidRPr="003E2F8F" w:rsidRDefault="00684E0F" w:rsidP="00684E0F">
            <w:pPr>
              <w:rPr>
                <w:rFonts w:asciiTheme="minorHAnsi" w:hAnsiTheme="minorHAnsi" w:cstheme="minorHAnsi"/>
                <w:sz w:val="24"/>
                <w:szCs w:val="24"/>
                <w:highlight w:val="yellow"/>
                <w:lang w:val="en-CA" w:eastAsia="en-CA"/>
              </w:rPr>
            </w:pPr>
          </w:p>
        </w:tc>
        <w:tc>
          <w:tcPr>
            <w:tcW w:w="6398" w:type="dxa"/>
            <w:noWrap/>
            <w:vAlign w:val="center"/>
          </w:tcPr>
          <w:p w14:paraId="1C233E05" w14:textId="40806B72"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SF/CPM</w:t>
            </w:r>
          </w:p>
        </w:tc>
        <w:tc>
          <w:tcPr>
            <w:tcW w:w="2976" w:type="dxa"/>
            <w:noWrap/>
          </w:tcPr>
          <w:p w14:paraId="0F0EF865" w14:textId="77777777" w:rsidR="00684E0F" w:rsidRPr="003E2F8F" w:rsidRDefault="00684E0F" w:rsidP="00684E0F">
            <w:pPr>
              <w:rPr>
                <w:rFonts w:asciiTheme="minorHAnsi" w:hAnsiTheme="minorHAnsi" w:cstheme="minorHAnsi"/>
                <w:sz w:val="24"/>
                <w:szCs w:val="24"/>
                <w:highlight w:val="yellow"/>
                <w:lang w:val="en-CA" w:eastAsia="en-CA"/>
              </w:rPr>
            </w:pPr>
          </w:p>
        </w:tc>
        <w:tc>
          <w:tcPr>
            <w:tcW w:w="2694" w:type="dxa"/>
            <w:noWrap/>
          </w:tcPr>
          <w:p w14:paraId="4C5C0578" w14:textId="77777777" w:rsidR="00684E0F" w:rsidRPr="00F54F48" w:rsidRDefault="00684E0F" w:rsidP="00684E0F">
            <w:pPr>
              <w:rPr>
                <w:rFonts w:asciiTheme="minorHAnsi" w:hAnsiTheme="minorHAnsi" w:cstheme="minorHAnsi"/>
                <w:sz w:val="24"/>
                <w:szCs w:val="24"/>
                <w:highlight w:val="red"/>
                <w:lang w:val="en-CA" w:eastAsia="en-CA"/>
              </w:rPr>
            </w:pPr>
          </w:p>
        </w:tc>
      </w:tr>
      <w:tr w:rsidR="00684E0F" w:rsidRPr="00043F0D" w14:paraId="0D2C211E" w14:textId="77777777" w:rsidTr="003E7748">
        <w:tc>
          <w:tcPr>
            <w:tcW w:w="1486" w:type="dxa"/>
            <w:noWrap/>
            <w:vAlign w:val="center"/>
          </w:tcPr>
          <w:p w14:paraId="15EA5B17" w14:textId="35955F64"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B</w:t>
            </w:r>
          </w:p>
        </w:tc>
        <w:tc>
          <w:tcPr>
            <w:tcW w:w="1606" w:type="dxa"/>
            <w:vAlign w:val="center"/>
          </w:tcPr>
          <w:p w14:paraId="5AB54BE8" w14:textId="2264A6E2" w:rsidR="00684E0F" w:rsidRPr="003E2F8F" w:rsidRDefault="00684E0F" w:rsidP="00684E0F">
            <w:pPr>
              <w:rPr>
                <w:rFonts w:asciiTheme="minorHAnsi" w:hAnsiTheme="minorHAnsi" w:cstheme="minorHAnsi"/>
                <w:sz w:val="24"/>
                <w:szCs w:val="24"/>
                <w:highlight w:val="yellow"/>
                <w:lang w:val="en-CA" w:eastAsia="en-CA"/>
              </w:rPr>
            </w:pPr>
          </w:p>
        </w:tc>
        <w:tc>
          <w:tcPr>
            <w:tcW w:w="6398" w:type="dxa"/>
            <w:noWrap/>
            <w:vAlign w:val="center"/>
          </w:tcPr>
          <w:p w14:paraId="782DF937" w14:textId="19A6C51D"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SF/CPM</w:t>
            </w:r>
          </w:p>
        </w:tc>
        <w:tc>
          <w:tcPr>
            <w:tcW w:w="2976" w:type="dxa"/>
            <w:noWrap/>
          </w:tcPr>
          <w:p w14:paraId="16BEAF70" w14:textId="77777777" w:rsidR="00684E0F" w:rsidRPr="003E2F8F" w:rsidRDefault="00684E0F" w:rsidP="00684E0F">
            <w:pPr>
              <w:rPr>
                <w:rFonts w:asciiTheme="minorHAnsi" w:hAnsiTheme="minorHAnsi" w:cstheme="minorHAnsi"/>
                <w:sz w:val="24"/>
                <w:szCs w:val="24"/>
                <w:highlight w:val="yellow"/>
                <w:lang w:val="en-CA" w:eastAsia="en-CA"/>
              </w:rPr>
            </w:pPr>
          </w:p>
        </w:tc>
        <w:tc>
          <w:tcPr>
            <w:tcW w:w="2694" w:type="dxa"/>
            <w:noWrap/>
          </w:tcPr>
          <w:p w14:paraId="2C5D2A4A" w14:textId="77777777" w:rsidR="00684E0F" w:rsidRPr="00F54F48" w:rsidRDefault="00684E0F" w:rsidP="00684E0F">
            <w:pPr>
              <w:rPr>
                <w:rFonts w:asciiTheme="minorHAnsi" w:hAnsiTheme="minorHAnsi" w:cstheme="minorHAnsi"/>
                <w:sz w:val="24"/>
                <w:szCs w:val="24"/>
                <w:highlight w:val="red"/>
                <w:lang w:val="en-CA" w:eastAsia="en-CA"/>
              </w:rPr>
            </w:pPr>
          </w:p>
        </w:tc>
      </w:tr>
      <w:bookmarkEnd w:id="63"/>
    </w:tbl>
    <w:p w14:paraId="393236F7" w14:textId="77777777" w:rsidR="005A55C9" w:rsidRDefault="005A55C9" w:rsidP="000E1F08">
      <w:pPr>
        <w:rPr>
          <w:rFonts w:asciiTheme="minorHAnsi" w:hAnsiTheme="minorHAnsi"/>
          <w:i/>
          <w:lang w:val="en-US"/>
        </w:rPr>
      </w:pPr>
    </w:p>
    <w:p w14:paraId="25027C9D" w14:textId="6F1ADA16" w:rsidR="005A55C9" w:rsidRDefault="005A55C9" w:rsidP="00A14633">
      <w:pPr>
        <w:rPr>
          <w:rFonts w:asciiTheme="minorHAnsi" w:hAnsiTheme="minorHAnsi"/>
          <w:i/>
          <w:lang w:val="en-US"/>
        </w:rPr>
      </w:pPr>
    </w:p>
    <w:p w14:paraId="0FD37B66" w14:textId="6686188E" w:rsidR="00A14633" w:rsidRPr="00DC6AE1" w:rsidRDefault="00A14633" w:rsidP="00A14633">
      <w:pPr>
        <w:pStyle w:val="Heading4"/>
        <w:ind w:firstLine="720"/>
        <w:rPr>
          <w:rFonts w:asciiTheme="minorHAnsi" w:hAnsiTheme="minorHAnsi"/>
          <w:sz w:val="24"/>
          <w:szCs w:val="24"/>
        </w:rPr>
      </w:pPr>
      <w:bookmarkStart w:id="64" w:name="_Hlk85634816"/>
      <w:r w:rsidRPr="00DC6AE1">
        <w:rPr>
          <w:rFonts w:asciiTheme="minorHAnsi" w:hAnsiTheme="minorHAnsi"/>
          <w:sz w:val="24"/>
          <w:szCs w:val="24"/>
        </w:rPr>
        <w:t>4.2.2.2 Optics Installation</w:t>
      </w:r>
    </w:p>
    <w:p w14:paraId="4168E291" w14:textId="3132684D" w:rsidR="00A14633" w:rsidRDefault="00680932" w:rsidP="00A14633">
      <w:bookmarkStart w:id="65" w:name="_Hlk85634826"/>
      <w:bookmarkEnd w:id="64"/>
      <w:r>
        <w:t>Following Optics needs to be installed:</w:t>
      </w:r>
    </w:p>
    <w:p w14:paraId="75D816D4" w14:textId="469E9DB4" w:rsidR="00680932" w:rsidRDefault="00680932" w:rsidP="00A14633"/>
    <w:tbl>
      <w:tblPr>
        <w:tblStyle w:val="TableGrid"/>
        <w:tblW w:w="0" w:type="auto"/>
        <w:tblLook w:val="04A0" w:firstRow="1" w:lastRow="0" w:firstColumn="1" w:lastColumn="0" w:noHBand="0" w:noVBand="1"/>
      </w:tblPr>
      <w:tblGrid>
        <w:gridCol w:w="1427"/>
        <w:gridCol w:w="1239"/>
        <w:gridCol w:w="2331"/>
        <w:gridCol w:w="2531"/>
        <w:gridCol w:w="1822"/>
      </w:tblGrid>
      <w:tr w:rsidR="00680932" w14:paraId="71594757" w14:textId="77777777" w:rsidTr="00397EF5">
        <w:tc>
          <w:tcPr>
            <w:tcW w:w="1268" w:type="dxa"/>
          </w:tcPr>
          <w:p w14:paraId="0F5DCA82" w14:textId="5CE07A36" w:rsidR="00680932" w:rsidRDefault="00680932" w:rsidP="00A14633">
            <w:bookmarkStart w:id="66" w:name="_Hlk85536919"/>
            <w:r>
              <w:t>Device</w:t>
            </w:r>
          </w:p>
        </w:tc>
        <w:tc>
          <w:tcPr>
            <w:tcW w:w="1134" w:type="dxa"/>
          </w:tcPr>
          <w:p w14:paraId="1C2E9174" w14:textId="4389D6EE" w:rsidR="00680932" w:rsidRDefault="00680932" w:rsidP="00A14633">
            <w:r>
              <w:t>Port</w:t>
            </w:r>
          </w:p>
        </w:tc>
        <w:tc>
          <w:tcPr>
            <w:tcW w:w="2410" w:type="dxa"/>
          </w:tcPr>
          <w:p w14:paraId="418ED9C5" w14:textId="09FD1636" w:rsidR="00680932" w:rsidRDefault="00680932" w:rsidP="00A14633">
            <w:r>
              <w:t>Transceiver Part#</w:t>
            </w:r>
          </w:p>
        </w:tc>
        <w:tc>
          <w:tcPr>
            <w:tcW w:w="2668" w:type="dxa"/>
          </w:tcPr>
          <w:p w14:paraId="2045311C" w14:textId="56AB7C8E" w:rsidR="00680932" w:rsidRDefault="00680932" w:rsidP="00A14633">
            <w:r>
              <w:t>Comment</w:t>
            </w:r>
          </w:p>
        </w:tc>
        <w:tc>
          <w:tcPr>
            <w:tcW w:w="1870" w:type="dxa"/>
          </w:tcPr>
          <w:p w14:paraId="1979D125" w14:textId="22411D0D" w:rsidR="00680932" w:rsidRDefault="00680932" w:rsidP="00A14633">
            <w:proofErr w:type="spellStart"/>
            <w:r>
              <w:t>Fiber</w:t>
            </w:r>
            <w:proofErr w:type="spellEnd"/>
            <w:r>
              <w:t>/Connector</w:t>
            </w:r>
          </w:p>
        </w:tc>
      </w:tr>
      <w:tr w:rsidR="00680932" w14:paraId="3DF8FABA" w14:textId="77777777" w:rsidTr="00397EF5">
        <w:tc>
          <w:tcPr>
            <w:tcW w:w="1268" w:type="dxa"/>
          </w:tcPr>
          <w:p w14:paraId="0912B8B7" w14:textId="03CE08CE" w:rsidR="00680932" w:rsidRPr="00D663E0" w:rsidRDefault="00D663E0" w:rsidP="00A14633">
            <w:pPr>
              <w:rPr>
                <w:highlight w:val="yellow"/>
              </w:rPr>
            </w:pPr>
            <w:r>
              <w:rPr>
                <w:highlight w:val="yellow"/>
              </w:rPr>
              <w:t/>
            </w:r>
          </w:p>
        </w:tc>
        <w:tc>
          <w:tcPr>
            <w:tcW w:w="1134" w:type="dxa"/>
          </w:tcPr>
          <w:p w14:paraId="2E44EB5F" w14:textId="42FABD71" w:rsidR="00680932" w:rsidRPr="00D663E0" w:rsidRDefault="00D663E0" w:rsidP="00A14633">
            <w:pPr>
              <w:rPr>
                <w:highlight w:val="yellow"/>
              </w:rPr>
            </w:pPr>
            <w:r>
              <w:rPr>
                <w:highlight w:val="yellow"/>
              </w:rPr>
              <w:t/>
            </w:r>
          </w:p>
        </w:tc>
        <w:tc>
          <w:tcPr>
            <w:tcW w:w="2410" w:type="dxa"/>
          </w:tcPr>
          <w:p w14:paraId="25065968" w14:textId="68E7D7C1" w:rsidR="00680932" w:rsidRPr="00D663E0" w:rsidRDefault="00D663E0" w:rsidP="00A14633">
            <w:pPr>
              <w:rPr>
                <w:highlight w:val="yellow"/>
              </w:rPr>
            </w:pPr>
            <w:r>
              <w:rPr>
                <w:highlight w:val="yellow"/>
              </w:rPr>
              <w:t/>
            </w:r>
          </w:p>
        </w:tc>
        <w:tc>
          <w:tcPr>
            <w:tcW w:w="2668" w:type="dxa"/>
          </w:tcPr>
          <w:p w14:paraId="7FA09F9A" w14:textId="3216481B" w:rsidR="00680932" w:rsidRPr="00D663E0" w:rsidRDefault="00D663E0" w:rsidP="00A14633">
            <w:pPr>
              <w:rPr>
                <w:highlight w:val="yellow"/>
              </w:rPr>
            </w:pPr>
            <w:r>
              <w:rPr>
                <w:highlight w:val="yellow"/>
              </w:rPr>
              <w:t/>
            </w:r>
          </w:p>
        </w:tc>
        <w:tc>
          <w:tcPr>
            <w:tcW w:w="1870" w:type="dxa"/>
          </w:tcPr>
          <w:p w14:paraId="5017D952" w14:textId="33BA5D24" w:rsidR="00680932" w:rsidRPr="00D663E0" w:rsidRDefault="00D663E0" w:rsidP="00A14633">
            <w:pPr>
              <w:rPr>
                <w:highlight w:val="yellow"/>
              </w:rPr>
            </w:pPr>
            <w:r>
              <w:rPr>
                <w:highlight w:val="yellow"/>
              </w:rPr>
              <w:t/>
            </w:r>
          </w:p>
        </w:tc>
      </w:tr>
      <w:bookmarkEnd w:id="66"/>
    </w:tbl>
    <w:p w14:paraId="4E14E7D8" w14:textId="77777777" w:rsidR="00680932" w:rsidRDefault="00680932" w:rsidP="00A14633"/>
    <w:bookmarkEnd w:id="65"/>
    <w:p w14:paraId="742D7AF8" w14:textId="77777777" w:rsidR="00A14633" w:rsidRPr="005F71E6" w:rsidRDefault="00A14633" w:rsidP="00A14633">
      <w:pPr>
        <w:rPr>
          <w:rFonts w:asciiTheme="minorHAnsi" w:hAnsiTheme="minorHAnsi"/>
          <w:i/>
          <w:lang w:val="en-US"/>
        </w:rPr>
      </w:pPr>
    </w:p>
    <w:p w14:paraId="6B73533F" w14:textId="14DC67C8" w:rsidR="00A01F82" w:rsidRPr="003E7748" w:rsidRDefault="00200CF5" w:rsidP="00200CF5">
      <w:pPr>
        <w:pStyle w:val="Heading4"/>
        <w:ind w:firstLine="720"/>
        <w:rPr>
          <w:rFonts w:asciiTheme="minorHAnsi" w:hAnsiTheme="minorHAnsi"/>
          <w:sz w:val="24"/>
          <w:szCs w:val="24"/>
        </w:rPr>
      </w:pPr>
      <w:bookmarkStart w:id="67" w:name="_Toc382315999"/>
      <w:r w:rsidRPr="003E7748">
        <w:rPr>
          <w:rFonts w:asciiTheme="minorHAnsi" w:hAnsiTheme="minorHAnsi"/>
          <w:sz w:val="24"/>
          <w:szCs w:val="24"/>
        </w:rPr>
        <w:t>4.2.2.</w:t>
      </w:r>
      <w:r w:rsidR="00A14633" w:rsidRPr="003E7748">
        <w:rPr>
          <w:rFonts w:asciiTheme="minorHAnsi" w:hAnsiTheme="minorHAnsi"/>
          <w:sz w:val="24"/>
          <w:szCs w:val="24"/>
        </w:rPr>
        <w:t>3</w:t>
      </w:r>
      <w:r w:rsidR="00A01F82" w:rsidRPr="003E7748">
        <w:rPr>
          <w:rFonts w:asciiTheme="minorHAnsi" w:hAnsiTheme="minorHAnsi"/>
          <w:sz w:val="24"/>
          <w:szCs w:val="24"/>
        </w:rPr>
        <w:t xml:space="preserve"> </w:t>
      </w:r>
      <w:proofErr w:type="spellStart"/>
      <w:r w:rsidR="00A01F82" w:rsidRPr="003E7748">
        <w:rPr>
          <w:rFonts w:asciiTheme="minorHAnsi" w:hAnsiTheme="minorHAnsi"/>
          <w:sz w:val="24"/>
          <w:szCs w:val="24"/>
        </w:rPr>
        <w:t>Fiber</w:t>
      </w:r>
      <w:proofErr w:type="spellEnd"/>
      <w:r w:rsidR="00A01F82" w:rsidRPr="003E7748">
        <w:rPr>
          <w:rFonts w:asciiTheme="minorHAnsi" w:hAnsiTheme="minorHAnsi"/>
          <w:sz w:val="24"/>
          <w:szCs w:val="24"/>
        </w:rPr>
        <w:t xml:space="preserve"> R</w:t>
      </w:r>
      <w:bookmarkEnd w:id="67"/>
      <w:r w:rsidR="00867E6E" w:rsidRPr="003E7748">
        <w:rPr>
          <w:rFonts w:asciiTheme="minorHAnsi" w:hAnsiTheme="minorHAnsi"/>
          <w:sz w:val="24"/>
          <w:szCs w:val="24"/>
        </w:rPr>
        <w:t>un</w:t>
      </w:r>
    </w:p>
    <w:p w14:paraId="424D8B47" w14:textId="77777777" w:rsidR="00AF0D01" w:rsidRDefault="00AF0D01" w:rsidP="00AF0D01"/>
    <w:p w14:paraId="33E4F225" w14:textId="77777777" w:rsidR="00AF0D01" w:rsidRDefault="00AF0D01" w:rsidP="00AF0D01"/>
    <w:p w14:paraId="712A36A0" w14:textId="77777777" w:rsidR="00AF0D01" w:rsidRPr="00AF0D01" w:rsidRDefault="00AF0D01" w:rsidP="00AF0D01"/>
    <w:p w14:paraId="7B7E995F" w14:textId="77777777" w:rsidR="005F75CB" w:rsidRDefault="005F75CB" w:rsidP="005F75CB"/>
    <w:p w14:paraId="42CEDE74" w14:textId="77777777" w:rsidR="00867E6E" w:rsidRPr="00A72D8D" w:rsidRDefault="00867E6E" w:rsidP="005F75CB">
      <w:pPr>
        <w:rPr>
          <w:rFonts w:asciiTheme="minorHAnsi" w:hAnsiTheme="minorHAnsi" w:cstheme="minorHAnsi"/>
          <w:color w:val="000000" w:themeColor="text1"/>
          <w:sz w:val="24"/>
          <w:szCs w:val="24"/>
          <w:highlight w:val="yellow"/>
        </w:rPr>
      </w:pPr>
      <w:r w:rsidRPr="00A72D8D">
        <w:rPr>
          <w:rFonts w:asciiTheme="minorHAnsi" w:hAnsiTheme="minorHAnsi" w:cstheme="minorHAnsi"/>
          <w:color w:val="000000" w:themeColor="text1"/>
          <w:sz w:val="24"/>
          <w:szCs w:val="24"/>
          <w:highlight w:val="yellow"/>
        </w:rPr>
        <w:t xml:space="preserve">Run </w:t>
      </w:r>
      <w:proofErr w:type="spellStart"/>
      <w:r w:rsidRPr="00A72D8D">
        <w:rPr>
          <w:rFonts w:asciiTheme="minorHAnsi" w:hAnsiTheme="minorHAnsi" w:cstheme="minorHAnsi"/>
          <w:color w:val="000000" w:themeColor="text1"/>
          <w:sz w:val="24"/>
          <w:szCs w:val="24"/>
          <w:highlight w:val="yellow"/>
        </w:rPr>
        <w:t>fiber</w:t>
      </w:r>
      <w:proofErr w:type="spellEnd"/>
      <w:r w:rsidRPr="00A72D8D">
        <w:rPr>
          <w:rFonts w:asciiTheme="minorHAnsi" w:hAnsiTheme="minorHAnsi" w:cstheme="minorHAnsi"/>
          <w:color w:val="000000" w:themeColor="text1"/>
          <w:sz w:val="24"/>
          <w:szCs w:val="24"/>
          <w:highlight w:val="yellow"/>
        </w:rPr>
        <w:t xml:space="preserve"> between the following ports</w:t>
      </w:r>
    </w:p>
    <w:tbl>
      <w:tblPr>
        <w:tblW w:w="10481" w:type="dxa"/>
        <w:tblInd w:w="-5" w:type="dxa"/>
        <w:tblLook w:val="04A0" w:firstRow="1" w:lastRow="0" w:firstColumn="1" w:lastColumn="0" w:noHBand="0" w:noVBand="1"/>
      </w:tblPr>
      <w:tblGrid>
        <w:gridCol w:w="2094"/>
        <w:gridCol w:w="2458"/>
        <w:gridCol w:w="1741"/>
        <w:gridCol w:w="2094"/>
        <w:gridCol w:w="2094"/>
      </w:tblGrid>
      <w:tr w:rsidR="00A80A06" w:rsidRPr="00A72D8D" w14:paraId="08AB1049" w14:textId="77777777" w:rsidTr="000E1F08">
        <w:trPr>
          <w:trHeight w:val="182"/>
        </w:trPr>
        <w:tc>
          <w:tcPr>
            <w:tcW w:w="2094"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1538D53F" w14:textId="77777777" w:rsidR="00A80A06" w:rsidRPr="00A72D8D" w:rsidRDefault="00A80A06" w:rsidP="00811B20">
            <w:pPr>
              <w:rPr>
                <w:rFonts w:ascii="Calibri" w:hAnsi="Calibri"/>
                <w:highlight w:val="yellow"/>
                <w:lang w:val="en-CA" w:eastAsia="en-CA"/>
              </w:rPr>
            </w:pPr>
            <w:r w:rsidRPr="00A72D8D">
              <w:rPr>
                <w:rFonts w:ascii="Calibri" w:hAnsi="Calibri"/>
                <w:highlight w:val="yellow"/>
                <w:lang w:eastAsia="en-CA"/>
              </w:rPr>
              <w:t>A device</w:t>
            </w:r>
          </w:p>
        </w:tc>
        <w:tc>
          <w:tcPr>
            <w:tcW w:w="2458" w:type="dxa"/>
            <w:tcBorders>
              <w:top w:val="single" w:sz="4" w:space="0" w:color="auto"/>
              <w:left w:val="nil"/>
              <w:bottom w:val="single" w:sz="4" w:space="0" w:color="auto"/>
              <w:right w:val="single" w:sz="4" w:space="0" w:color="auto"/>
            </w:tcBorders>
            <w:shd w:val="clear" w:color="000000" w:fill="E7E6E6"/>
            <w:noWrap/>
            <w:vAlign w:val="center"/>
            <w:hideMark/>
          </w:tcPr>
          <w:p w14:paraId="405981D7" w14:textId="77777777" w:rsidR="00A80A06" w:rsidRPr="00A72D8D" w:rsidRDefault="00A80A06" w:rsidP="00811B20">
            <w:pPr>
              <w:rPr>
                <w:rFonts w:ascii="Calibri" w:hAnsi="Calibri"/>
                <w:highlight w:val="yellow"/>
                <w:lang w:val="en-CA" w:eastAsia="en-CA"/>
              </w:rPr>
            </w:pPr>
            <w:proofErr w:type="gramStart"/>
            <w:r w:rsidRPr="00A72D8D">
              <w:rPr>
                <w:rFonts w:ascii="Calibri" w:hAnsi="Calibri"/>
                <w:highlight w:val="yellow"/>
                <w:lang w:eastAsia="en-CA"/>
              </w:rPr>
              <w:t>A</w:t>
            </w:r>
            <w:proofErr w:type="gramEnd"/>
            <w:r w:rsidRPr="00A72D8D">
              <w:rPr>
                <w:rFonts w:ascii="Calibri" w:hAnsi="Calibri"/>
                <w:highlight w:val="yellow"/>
                <w:lang w:eastAsia="en-CA"/>
              </w:rPr>
              <w:t xml:space="preserve"> Interface</w:t>
            </w:r>
          </w:p>
        </w:tc>
        <w:tc>
          <w:tcPr>
            <w:tcW w:w="1741" w:type="dxa"/>
            <w:tcBorders>
              <w:top w:val="single" w:sz="4" w:space="0" w:color="auto"/>
              <w:left w:val="nil"/>
              <w:bottom w:val="single" w:sz="4" w:space="0" w:color="auto"/>
              <w:right w:val="single" w:sz="4" w:space="0" w:color="auto"/>
            </w:tcBorders>
            <w:shd w:val="clear" w:color="000000" w:fill="E7E6E6"/>
            <w:noWrap/>
            <w:vAlign w:val="center"/>
            <w:hideMark/>
          </w:tcPr>
          <w:p w14:paraId="44D6F889" w14:textId="77777777" w:rsidR="00A80A06" w:rsidRPr="00A72D8D" w:rsidRDefault="00A80A06" w:rsidP="00811B20">
            <w:pPr>
              <w:rPr>
                <w:rFonts w:ascii="Calibri" w:hAnsi="Calibri"/>
                <w:highlight w:val="yellow"/>
                <w:lang w:val="en-CA" w:eastAsia="en-CA"/>
              </w:rPr>
            </w:pPr>
            <w:r w:rsidRPr="00A72D8D">
              <w:rPr>
                <w:rFonts w:ascii="Calibri" w:hAnsi="Calibri"/>
                <w:highlight w:val="yellow"/>
                <w:lang w:eastAsia="en-CA"/>
              </w:rPr>
              <w:t>Z device</w:t>
            </w:r>
          </w:p>
        </w:tc>
        <w:tc>
          <w:tcPr>
            <w:tcW w:w="2094" w:type="dxa"/>
            <w:tcBorders>
              <w:top w:val="single" w:sz="4" w:space="0" w:color="auto"/>
              <w:left w:val="nil"/>
              <w:bottom w:val="single" w:sz="4" w:space="0" w:color="auto"/>
              <w:right w:val="single" w:sz="4" w:space="0" w:color="auto"/>
            </w:tcBorders>
            <w:shd w:val="clear" w:color="000000" w:fill="E7E6E6"/>
            <w:noWrap/>
            <w:vAlign w:val="center"/>
            <w:hideMark/>
          </w:tcPr>
          <w:p w14:paraId="06097B09" w14:textId="77777777" w:rsidR="00A80A06" w:rsidRPr="00A72D8D" w:rsidRDefault="00A80A06" w:rsidP="00811B20">
            <w:pPr>
              <w:rPr>
                <w:rFonts w:ascii="Calibri" w:hAnsi="Calibri"/>
                <w:highlight w:val="yellow"/>
                <w:lang w:val="en-CA" w:eastAsia="en-CA"/>
              </w:rPr>
            </w:pPr>
            <w:r w:rsidRPr="00A72D8D">
              <w:rPr>
                <w:rFonts w:ascii="Calibri" w:hAnsi="Calibri"/>
                <w:highlight w:val="yellow"/>
                <w:lang w:eastAsia="en-CA"/>
              </w:rPr>
              <w:t>Z Interface</w:t>
            </w:r>
          </w:p>
        </w:tc>
        <w:tc>
          <w:tcPr>
            <w:tcW w:w="2094" w:type="dxa"/>
            <w:tcBorders>
              <w:top w:val="single" w:sz="4" w:space="0" w:color="auto"/>
              <w:left w:val="nil"/>
              <w:bottom w:val="single" w:sz="4" w:space="0" w:color="auto"/>
              <w:right w:val="single" w:sz="4" w:space="0" w:color="auto"/>
            </w:tcBorders>
            <w:shd w:val="clear" w:color="000000" w:fill="E7E6E6"/>
            <w:noWrap/>
            <w:vAlign w:val="center"/>
            <w:hideMark/>
          </w:tcPr>
          <w:p w14:paraId="34C1C4E3" w14:textId="77777777" w:rsidR="00A80A06" w:rsidRPr="00A72D8D" w:rsidRDefault="00A80A06" w:rsidP="00811B20">
            <w:pPr>
              <w:rPr>
                <w:rFonts w:ascii="Calibri" w:hAnsi="Calibri"/>
                <w:highlight w:val="yellow"/>
                <w:lang w:val="en-CA" w:eastAsia="en-CA"/>
              </w:rPr>
            </w:pPr>
            <w:r w:rsidRPr="00A72D8D">
              <w:rPr>
                <w:rFonts w:ascii="Calibri" w:hAnsi="Calibri"/>
                <w:highlight w:val="yellow"/>
                <w:lang w:eastAsia="en-CA"/>
              </w:rPr>
              <w:t>Type</w:t>
            </w:r>
          </w:p>
        </w:tc>
      </w:tr>
      <w:tr w:rsidR="00A80A06" w:rsidRPr="00A72D8D" w14:paraId="21035796" w14:textId="77777777" w:rsidTr="000E1F08">
        <w:trPr>
          <w:trHeight w:val="321"/>
        </w:trPr>
        <w:tc>
          <w:tcPr>
            <w:tcW w:w="2094" w:type="dxa"/>
            <w:tcBorders>
              <w:top w:val="nil"/>
              <w:left w:val="single" w:sz="4" w:space="0" w:color="auto"/>
              <w:bottom w:val="single" w:sz="4" w:space="0" w:color="auto"/>
              <w:right w:val="single" w:sz="4" w:space="0" w:color="auto"/>
            </w:tcBorders>
            <w:shd w:val="clear" w:color="auto" w:fill="auto"/>
            <w:hideMark/>
          </w:tcPr>
          <w:p w14:paraId="259C6F80" w14:textId="1E086604" w:rsidR="00A80A06" w:rsidRPr="00A72D8D" w:rsidRDefault="00097DA5" w:rsidP="00811B20">
            <w:pPr>
              <w:rPr>
                <w:rFonts w:ascii="Calibri" w:hAnsi="Calibri"/>
                <w:highlight w:val="yellow"/>
                <w:lang w:val="en-CA" w:eastAsia="en-CA"/>
              </w:rPr>
            </w:pPr>
            <w:r>
              <w:rPr>
                <w:rFonts w:asciiTheme="minorHAnsi" w:hAnsiTheme="minorHAnsi" w:cs="Calibri"/>
                <w:color w:val="000000"/>
                <w:highlight w:val="yellow"/>
                <w:lang w:eastAsia="en-CA"/>
              </w:rPr>
              <w:t/>
            </w:r>
          </w:p>
        </w:tc>
        <w:tc>
          <w:tcPr>
            <w:tcW w:w="2458" w:type="dxa"/>
            <w:tcBorders>
              <w:top w:val="nil"/>
              <w:left w:val="nil"/>
              <w:bottom w:val="single" w:sz="4" w:space="0" w:color="auto"/>
              <w:right w:val="single" w:sz="4" w:space="0" w:color="auto"/>
            </w:tcBorders>
            <w:shd w:val="clear" w:color="auto" w:fill="auto"/>
            <w:noWrap/>
            <w:vAlign w:val="center"/>
            <w:hideMark/>
          </w:tcPr>
          <w:p w14:paraId="7D6E5711" w14:textId="784DEE72" w:rsidR="00A80A06" w:rsidRPr="00A72D8D" w:rsidRDefault="00D42E5E" w:rsidP="00811B20">
            <w:pPr>
              <w:rPr>
                <w:rFonts w:ascii="Calibri" w:hAnsi="Calibri"/>
                <w:highlight w:val="yellow"/>
                <w:lang w:val="en-CA" w:eastAsia="en-CA"/>
              </w:rPr>
            </w:pPr>
            <w:r>
              <w:rPr>
                <w:rFonts w:ascii="Calibri" w:hAnsi="Calibri"/>
                <w:highlight w:val="yellow"/>
                <w:lang w:val="en-US" w:eastAsia="en-CA"/>
              </w:rPr>
              <w:t/>
              <w:br/>
              <w:t/>
            </w:r>
          </w:p>
        </w:tc>
        <w:tc>
          <w:tcPr>
            <w:tcW w:w="1741" w:type="dxa"/>
            <w:tcBorders>
              <w:top w:val="nil"/>
              <w:left w:val="nil"/>
              <w:bottom w:val="single" w:sz="4" w:space="0" w:color="auto"/>
              <w:right w:val="single" w:sz="4" w:space="0" w:color="auto"/>
            </w:tcBorders>
            <w:shd w:val="clear" w:color="auto" w:fill="auto"/>
            <w:noWrap/>
            <w:vAlign w:val="center"/>
            <w:hideMark/>
          </w:tcPr>
          <w:p w14:paraId="0D0F11A7" w14:textId="0D2AEDFC" w:rsidR="00A80A06" w:rsidRPr="00A72D8D" w:rsidRDefault="00ED2B82" w:rsidP="00811B20">
            <w:pPr>
              <w:rPr>
                <w:rFonts w:ascii="Calibri" w:hAnsi="Calibri"/>
                <w:highlight w:val="yellow"/>
                <w:lang w:val="en-CA" w:eastAsia="en-CA"/>
              </w:rPr>
            </w:pPr>
            <w:r>
              <w:rPr>
                <w:rFonts w:ascii="Calibri" w:hAnsi="Calibri"/>
                <w:highlight w:val="yellow"/>
                <w:lang w:eastAsia="en-CA"/>
              </w:rPr>
              <w:t/>
            </w:r>
          </w:p>
        </w:tc>
        <w:tc>
          <w:tcPr>
            <w:tcW w:w="2094" w:type="dxa"/>
            <w:tcBorders>
              <w:top w:val="nil"/>
              <w:left w:val="nil"/>
              <w:bottom w:val="single" w:sz="4" w:space="0" w:color="auto"/>
              <w:right w:val="single" w:sz="4" w:space="0" w:color="auto"/>
            </w:tcBorders>
            <w:shd w:val="clear" w:color="auto" w:fill="auto"/>
            <w:noWrap/>
            <w:hideMark/>
          </w:tcPr>
          <w:p w14:paraId="1624EB7E" w14:textId="13395EFB" w:rsidR="00A80A06" w:rsidRPr="00A72D8D" w:rsidRDefault="00D42E5E" w:rsidP="00811B20">
            <w:pPr>
              <w:spacing w:before="100" w:beforeAutospacing="1" w:after="100" w:afterAutospacing="1" w:line="360" w:lineRule="auto"/>
              <w:rPr>
                <w:rFonts w:ascii="HelveticaNeue" w:hAnsi="HelveticaNeue"/>
                <w:highlight w:val="yellow"/>
                <w:lang w:val="en-CA"/>
              </w:rPr>
            </w:pPr>
            <w:r>
              <w:rPr>
                <w:rFonts w:ascii="HelveticaNeue" w:hAnsi="HelveticaNeue"/>
                <w:highlight w:val="yellow"/>
              </w:rPr>
              <w:t/>
              <w:br/>
              <w:t/>
            </w:r>
          </w:p>
        </w:tc>
        <w:tc>
          <w:tcPr>
            <w:tcW w:w="2094" w:type="dxa"/>
            <w:tcBorders>
              <w:top w:val="nil"/>
              <w:left w:val="nil"/>
              <w:bottom w:val="single" w:sz="4" w:space="0" w:color="auto"/>
              <w:right w:val="single" w:sz="4" w:space="0" w:color="auto"/>
            </w:tcBorders>
            <w:shd w:val="clear" w:color="auto" w:fill="auto"/>
            <w:noWrap/>
            <w:vAlign w:val="center"/>
            <w:hideMark/>
          </w:tcPr>
          <w:p w14:paraId="216B009D" w14:textId="77777777" w:rsidR="00A80A06" w:rsidRPr="00A72D8D" w:rsidRDefault="00A80A06" w:rsidP="00811B20">
            <w:pPr>
              <w:jc w:val="center"/>
              <w:rPr>
                <w:rFonts w:ascii="Calibri" w:hAnsi="Calibri"/>
                <w:highlight w:val="yellow"/>
                <w:lang w:val="en-CA" w:eastAsia="en-CA"/>
              </w:rPr>
            </w:pPr>
            <w:r w:rsidRPr="00A72D8D">
              <w:rPr>
                <w:rFonts w:ascii="Calibri" w:hAnsi="Calibri" w:cs="Calibri"/>
                <w:szCs w:val="22"/>
                <w:highlight w:val="yellow"/>
                <w:lang w:eastAsia="en-CA"/>
              </w:rPr>
              <w:t>SMF</w:t>
            </w:r>
          </w:p>
        </w:tc>
      </w:tr>
      <w:tr w:rsidR="00A80A06" w:rsidRPr="00A72D8D" w14:paraId="51E96906" w14:textId="77777777" w:rsidTr="000E1F08">
        <w:trPr>
          <w:trHeight w:val="321"/>
        </w:trPr>
        <w:tc>
          <w:tcPr>
            <w:tcW w:w="2094" w:type="dxa"/>
            <w:tcBorders>
              <w:top w:val="nil"/>
              <w:left w:val="single" w:sz="4" w:space="0" w:color="auto"/>
              <w:bottom w:val="single" w:sz="4" w:space="0" w:color="auto"/>
              <w:right w:val="single" w:sz="4" w:space="0" w:color="auto"/>
            </w:tcBorders>
            <w:shd w:val="clear" w:color="auto" w:fill="auto"/>
          </w:tcPr>
          <w:p w14:paraId="0E847D52" w14:textId="5DC35F06" w:rsidR="00A80A06" w:rsidRPr="00A72D8D" w:rsidRDefault="00097DA5" w:rsidP="00811B20">
            <w:pPr>
              <w:rPr>
                <w:rFonts w:asciiTheme="minorHAnsi" w:hAnsiTheme="minorHAnsi"/>
                <w:color w:val="000000"/>
                <w:highlight w:val="yellow"/>
                <w:lang w:val="en-CA" w:eastAsia="en-CA"/>
              </w:rPr>
            </w:pPr>
            <w:r>
              <w:rPr>
                <w:rFonts w:asciiTheme="minorHAnsi" w:hAnsiTheme="minorHAnsi" w:cs="Calibri"/>
                <w:color w:val="000000"/>
                <w:highlight w:val="yellow"/>
                <w:lang w:eastAsia="en-CA"/>
              </w:rPr>
              <w:t/>
            </w:r>
          </w:p>
        </w:tc>
        <w:tc>
          <w:tcPr>
            <w:tcW w:w="2458" w:type="dxa"/>
            <w:tcBorders>
              <w:top w:val="nil"/>
              <w:left w:val="nil"/>
              <w:bottom w:val="single" w:sz="4" w:space="0" w:color="auto"/>
              <w:right w:val="single" w:sz="4" w:space="0" w:color="auto"/>
            </w:tcBorders>
            <w:shd w:val="clear" w:color="auto" w:fill="auto"/>
            <w:noWrap/>
            <w:vAlign w:val="center"/>
          </w:tcPr>
          <w:p w14:paraId="0BC8625F" w14:textId="4F186D2D" w:rsidR="00A80A06" w:rsidRPr="00A72D8D" w:rsidRDefault="00703200" w:rsidP="00811B20">
            <w:pPr>
              <w:rPr>
                <w:rFonts w:ascii="Calibri" w:hAnsi="Calibri"/>
                <w:highlight w:val="yellow"/>
                <w:lang w:val="en-US" w:eastAsia="en-CA"/>
              </w:rPr>
            </w:pPr>
            <w:r>
              <w:rPr>
                <w:rFonts w:ascii="Calibri" w:hAnsi="Calibri"/>
                <w:highlight w:val="yellow"/>
                <w:lang w:val="en-US" w:eastAsia="en-CA"/>
              </w:rPr>
              <w:t/>
              <w:br/>
              <w:t/>
            </w:r>
          </w:p>
        </w:tc>
        <w:tc>
          <w:tcPr>
            <w:tcW w:w="1741" w:type="dxa"/>
            <w:tcBorders>
              <w:top w:val="nil"/>
              <w:left w:val="nil"/>
              <w:bottom w:val="single" w:sz="4" w:space="0" w:color="auto"/>
              <w:right w:val="single" w:sz="4" w:space="0" w:color="auto"/>
            </w:tcBorders>
            <w:shd w:val="clear" w:color="auto" w:fill="auto"/>
            <w:noWrap/>
          </w:tcPr>
          <w:p w14:paraId="2172971A" w14:textId="5AFDF3FF" w:rsidR="00A80A06" w:rsidRPr="00A72D8D" w:rsidRDefault="00C07ECB" w:rsidP="00811B20">
            <w:pPr>
              <w:rPr>
                <w:rFonts w:ascii="Calibri" w:hAnsi="Calibri"/>
                <w:highlight w:val="yellow"/>
                <w:lang w:eastAsia="en-CA"/>
              </w:rPr>
            </w:pPr>
            <w:r>
              <w:rPr>
                <w:rFonts w:ascii="Calibri" w:hAnsi="Calibri"/>
                <w:highlight w:val="yellow"/>
                <w:lang w:eastAsia="en-CA"/>
              </w:rPr>
              <w:t/>
            </w:r>
          </w:p>
        </w:tc>
        <w:tc>
          <w:tcPr>
            <w:tcW w:w="2094" w:type="dxa"/>
            <w:tcBorders>
              <w:top w:val="nil"/>
              <w:left w:val="nil"/>
              <w:bottom w:val="single" w:sz="4" w:space="0" w:color="auto"/>
              <w:right w:val="single" w:sz="4" w:space="0" w:color="auto"/>
            </w:tcBorders>
            <w:shd w:val="clear" w:color="auto" w:fill="auto"/>
            <w:noWrap/>
          </w:tcPr>
          <w:p w14:paraId="441B89F3" w14:textId="20C41E8F" w:rsidR="00A80A06" w:rsidRPr="00A72D8D" w:rsidRDefault="00703200" w:rsidP="00811B20">
            <w:pPr>
              <w:rPr>
                <w:highlight w:val="yellow"/>
              </w:rPr>
            </w:pPr>
            <w:r>
              <w:rPr>
                <w:rFonts w:ascii="HelveticaNeue" w:hAnsi="HelveticaNeue"/>
                <w:highlight w:val="yellow"/>
              </w:rPr>
              <w:t/>
              <w:br/>
              <w:t/>
            </w:r>
          </w:p>
        </w:tc>
        <w:tc>
          <w:tcPr>
            <w:tcW w:w="2094" w:type="dxa"/>
            <w:tcBorders>
              <w:top w:val="nil"/>
              <w:left w:val="nil"/>
              <w:bottom w:val="single" w:sz="4" w:space="0" w:color="auto"/>
              <w:right w:val="single" w:sz="4" w:space="0" w:color="auto"/>
            </w:tcBorders>
            <w:shd w:val="clear" w:color="auto" w:fill="auto"/>
            <w:noWrap/>
            <w:vAlign w:val="center"/>
          </w:tcPr>
          <w:p w14:paraId="6F881062" w14:textId="77777777" w:rsidR="00A80A06" w:rsidRPr="00A72D8D" w:rsidRDefault="00A80A06" w:rsidP="00811B20">
            <w:pPr>
              <w:jc w:val="center"/>
              <w:rPr>
                <w:rFonts w:ascii="Calibri" w:hAnsi="Calibri" w:cs="Calibri"/>
                <w:szCs w:val="22"/>
                <w:highlight w:val="yellow"/>
                <w:lang w:eastAsia="en-CA"/>
              </w:rPr>
            </w:pPr>
            <w:r w:rsidRPr="00A72D8D">
              <w:rPr>
                <w:rFonts w:ascii="Calibri" w:hAnsi="Calibri" w:cs="Calibri"/>
                <w:szCs w:val="22"/>
                <w:highlight w:val="yellow"/>
                <w:lang w:eastAsia="en-CA"/>
              </w:rPr>
              <w:t>SMF</w:t>
            </w:r>
          </w:p>
        </w:tc>
      </w:tr>
    </w:tbl>
    <w:p w14:paraId="0B60DEEA" w14:textId="77777777" w:rsidR="009978A3" w:rsidRPr="009978A3" w:rsidRDefault="009978A3" w:rsidP="009978A3"/>
    <w:p w14:paraId="6D44F0B9" w14:textId="77777777" w:rsidR="009978A3" w:rsidRDefault="009978A3" w:rsidP="00E90D96">
      <w:pPr>
        <w:rPr>
          <w:lang w:val="en-US"/>
        </w:rPr>
      </w:pPr>
    </w:p>
    <w:p w14:paraId="05CC50A7" w14:textId="77777777" w:rsidR="00B53190" w:rsidRPr="005F71E6" w:rsidRDefault="00B53190" w:rsidP="00B53190">
      <w:pPr>
        <w:rPr>
          <w:rFonts w:asciiTheme="minorHAnsi" w:hAnsiTheme="minorHAnsi"/>
        </w:rPr>
      </w:pPr>
      <w:r w:rsidRPr="005F71E6">
        <w:rPr>
          <w:rFonts w:asciiTheme="minorHAnsi" w:hAnsiTheme="minorHAnsi"/>
          <w:highlight w:val="yellow"/>
        </w:rPr>
        <w:t>For better identification of Uplink interfaces, a new naming convention has been established, please look for the CLFI and near shelf info in the DDP</w:t>
      </w:r>
    </w:p>
    <w:p w14:paraId="0A3ED0AB" w14:textId="77777777" w:rsidR="00B53190" w:rsidRPr="005F71E6" w:rsidRDefault="00B53190" w:rsidP="00B53190">
      <w:pPr>
        <w:rPr>
          <w:rFonts w:asciiTheme="minorHAnsi" w:hAnsiTheme="minorHAnsi"/>
        </w:rPr>
      </w:pPr>
    </w:p>
    <w:p w14:paraId="26D7D3DD" w14:textId="77777777" w:rsidR="00B53190" w:rsidRPr="005F71E6" w:rsidRDefault="00B53190" w:rsidP="00B53190">
      <w:pPr>
        <w:rPr>
          <w:rFonts w:asciiTheme="minorHAnsi" w:hAnsiTheme="minorHAnsi"/>
          <w:lang w:val="en-CA"/>
        </w:rPr>
      </w:pPr>
      <w:r w:rsidRPr="005F71E6">
        <w:rPr>
          <w:rFonts w:asciiTheme="minorHAnsi" w:hAnsiTheme="minorHAnsi"/>
        </w:rPr>
        <w:t>Sample Naming convention for Uplink:</w:t>
      </w:r>
    </w:p>
    <w:p w14:paraId="40E7916A" w14:textId="77777777" w:rsidR="00B53190" w:rsidRPr="005F71E6" w:rsidRDefault="00B53190" w:rsidP="00B53190">
      <w:pPr>
        <w:rPr>
          <w:rFonts w:asciiTheme="minorHAnsi" w:hAnsiTheme="minorHAnsi"/>
        </w:rPr>
      </w:pPr>
      <w:r w:rsidRPr="005F71E6">
        <w:rPr>
          <w:rFonts w:asciiTheme="minorHAnsi" w:hAnsiTheme="minorHAnsi"/>
        </w:rPr>
        <w:t>=================================================================================================================================</w:t>
      </w:r>
    </w:p>
    <w:p w14:paraId="0EC257F8" w14:textId="77777777" w:rsidR="00B53190" w:rsidRPr="005F71E6" w:rsidRDefault="00B53190" w:rsidP="00B53190">
      <w:pPr>
        <w:rPr>
          <w:rFonts w:asciiTheme="minorHAnsi" w:hAnsiTheme="minorHAnsi"/>
        </w:rPr>
      </w:pPr>
      <w:r w:rsidRPr="005F71E6">
        <w:rPr>
          <w:rFonts w:asciiTheme="minorHAnsi" w:hAnsiTheme="minorHAnsi"/>
        </w:rPr>
        <w:t>Description "N~ 10</w:t>
      </w:r>
      <w:proofErr w:type="gramStart"/>
      <w:r w:rsidRPr="005F71E6">
        <w:rPr>
          <w:rFonts w:asciiTheme="minorHAnsi" w:hAnsiTheme="minorHAnsi"/>
        </w:rPr>
        <w:t>GE::</w:t>
      </w:r>
      <w:proofErr w:type="gramEnd"/>
      <w:r w:rsidRPr="005F71E6">
        <w:rPr>
          <w:rFonts w:asciiTheme="minorHAnsi" w:hAnsiTheme="minorHAnsi"/>
        </w:rPr>
        <w:t>DGW02.BLOOR:Te0/3/0/0::TOROONXNO2D-020:Shelf#1:Slot12:Port3:Ch9265 | CLFI # 5000/GE10/TOROONLQO2D/TOROONXNO2D</w:t>
      </w:r>
    </w:p>
    <w:p w14:paraId="50B56B02" w14:textId="77777777" w:rsidR="00B53190" w:rsidRPr="005F71E6" w:rsidRDefault="00B53190" w:rsidP="00B53190">
      <w:pPr>
        <w:rPr>
          <w:rFonts w:asciiTheme="minorHAnsi" w:hAnsiTheme="minorHAnsi"/>
        </w:rPr>
      </w:pPr>
    </w:p>
    <w:p w14:paraId="5AD7021E" w14:textId="77777777" w:rsidR="00B53190" w:rsidRPr="005F71E6" w:rsidRDefault="00B53190" w:rsidP="00B53190">
      <w:pPr>
        <w:rPr>
          <w:rFonts w:asciiTheme="minorHAnsi" w:hAnsiTheme="minorHAnsi"/>
        </w:rPr>
      </w:pPr>
      <w:r w:rsidRPr="005F71E6">
        <w:rPr>
          <w:rFonts w:asciiTheme="minorHAnsi" w:hAnsiTheme="minorHAnsi"/>
        </w:rPr>
        <w:t>N~ (network interface)</w:t>
      </w:r>
    </w:p>
    <w:p w14:paraId="0579234D" w14:textId="77777777" w:rsidR="00B53190" w:rsidRPr="005F71E6" w:rsidRDefault="00B53190" w:rsidP="00B53190">
      <w:pPr>
        <w:rPr>
          <w:rFonts w:asciiTheme="minorHAnsi" w:hAnsiTheme="minorHAnsi"/>
        </w:rPr>
      </w:pPr>
      <w:r w:rsidRPr="005F71E6">
        <w:rPr>
          <w:rFonts w:asciiTheme="minorHAnsi" w:hAnsiTheme="minorHAnsi"/>
        </w:rPr>
        <w:t xml:space="preserve">10GE (speed) </w:t>
      </w:r>
    </w:p>
    <w:p w14:paraId="134BF1C1" w14:textId="77777777" w:rsidR="00B53190" w:rsidRPr="005F71E6" w:rsidRDefault="00B53190" w:rsidP="00B53190">
      <w:pPr>
        <w:rPr>
          <w:rFonts w:asciiTheme="minorHAnsi" w:hAnsiTheme="minorHAnsi"/>
        </w:rPr>
      </w:pPr>
      <w:proofErr w:type="gramStart"/>
      <w:r w:rsidRPr="005F71E6">
        <w:rPr>
          <w:rFonts w:asciiTheme="minorHAnsi" w:hAnsiTheme="minorHAnsi"/>
        </w:rPr>
        <w:t>::</w:t>
      </w:r>
      <w:proofErr w:type="gramEnd"/>
      <w:r w:rsidRPr="005F71E6">
        <w:rPr>
          <w:rFonts w:asciiTheme="minorHAnsi" w:hAnsiTheme="minorHAnsi"/>
        </w:rPr>
        <w:t xml:space="preserve"> (Divided Symbols divide the equipment)</w:t>
      </w:r>
    </w:p>
    <w:p w14:paraId="6386361A" w14:textId="77777777" w:rsidR="00B53190" w:rsidRPr="005F71E6" w:rsidRDefault="00B53190" w:rsidP="00B53190">
      <w:pPr>
        <w:rPr>
          <w:rFonts w:asciiTheme="minorHAnsi" w:hAnsiTheme="minorHAnsi"/>
        </w:rPr>
      </w:pPr>
      <w:r w:rsidRPr="005F71E6">
        <w:rPr>
          <w:rFonts w:asciiTheme="minorHAnsi" w:hAnsiTheme="minorHAnsi"/>
        </w:rPr>
        <w:t>: (one colon is to divide the components in a same equipment)</w:t>
      </w:r>
    </w:p>
    <w:p w14:paraId="2ED67E1B" w14:textId="77777777" w:rsidR="00B53190" w:rsidRPr="005F71E6" w:rsidRDefault="00B53190" w:rsidP="00B53190">
      <w:pPr>
        <w:rPr>
          <w:rFonts w:asciiTheme="minorHAnsi" w:hAnsiTheme="minorHAnsi"/>
        </w:rPr>
      </w:pPr>
      <w:proofErr w:type="gramStart"/>
      <w:r w:rsidRPr="005F71E6">
        <w:rPr>
          <w:rFonts w:asciiTheme="minorHAnsi" w:hAnsiTheme="minorHAnsi"/>
        </w:rPr>
        <w:t>DGW02.BLOOR:Te</w:t>
      </w:r>
      <w:proofErr w:type="gramEnd"/>
      <w:r w:rsidRPr="005F71E6">
        <w:rPr>
          <w:rFonts w:asciiTheme="minorHAnsi" w:hAnsiTheme="minorHAnsi"/>
        </w:rPr>
        <w:t>0/3/0/0 (far end router name &amp; interface)</w:t>
      </w:r>
    </w:p>
    <w:p w14:paraId="75B0928B" w14:textId="77777777" w:rsidR="00B53190" w:rsidRPr="005F71E6" w:rsidRDefault="00B53190" w:rsidP="00B53190">
      <w:pPr>
        <w:rPr>
          <w:rFonts w:asciiTheme="minorHAnsi" w:hAnsiTheme="minorHAnsi"/>
        </w:rPr>
      </w:pPr>
      <w:r w:rsidRPr="005F71E6">
        <w:rPr>
          <w:rFonts w:asciiTheme="minorHAnsi" w:hAnsiTheme="minorHAnsi"/>
        </w:rPr>
        <w:lastRenderedPageBreak/>
        <w:t>TOROONXNO2D-</w:t>
      </w:r>
      <w:proofErr w:type="gramStart"/>
      <w:r w:rsidRPr="005F71E6">
        <w:rPr>
          <w:rFonts w:asciiTheme="minorHAnsi" w:hAnsiTheme="minorHAnsi"/>
        </w:rPr>
        <w:t>020:Shelf</w:t>
      </w:r>
      <w:proofErr w:type="gramEnd"/>
      <w:r w:rsidRPr="005F71E6">
        <w:rPr>
          <w:rFonts w:asciiTheme="minorHAnsi" w:hAnsiTheme="minorHAnsi"/>
        </w:rPr>
        <w:t>#1:Slot12:Port3:Ch9265 (near end transmission equipment) (TID):</w:t>
      </w:r>
      <w:proofErr w:type="spellStart"/>
      <w:r w:rsidRPr="005F71E6">
        <w:rPr>
          <w:rFonts w:asciiTheme="minorHAnsi" w:hAnsiTheme="minorHAnsi"/>
        </w:rPr>
        <w:t>shelf:slot:port:channel</w:t>
      </w:r>
      <w:proofErr w:type="spellEnd"/>
      <w:r w:rsidRPr="005F71E6">
        <w:rPr>
          <w:rFonts w:asciiTheme="minorHAnsi" w:hAnsiTheme="minorHAnsi"/>
        </w:rPr>
        <w:t>. This part comes from DDP.</w:t>
      </w:r>
    </w:p>
    <w:p w14:paraId="11F2DC4E" w14:textId="77777777" w:rsidR="00B53190" w:rsidRPr="005F71E6" w:rsidRDefault="00B53190" w:rsidP="00B53190">
      <w:pPr>
        <w:rPr>
          <w:rFonts w:asciiTheme="minorHAnsi" w:hAnsiTheme="minorHAnsi"/>
        </w:rPr>
      </w:pPr>
      <w:r w:rsidRPr="005F71E6">
        <w:rPr>
          <w:rFonts w:asciiTheme="minorHAnsi" w:hAnsiTheme="minorHAnsi"/>
        </w:rPr>
        <w:t>| (decollator)</w:t>
      </w:r>
    </w:p>
    <w:p w14:paraId="2CFA4EEA" w14:textId="77777777" w:rsidR="00B53190" w:rsidRPr="005F71E6" w:rsidRDefault="00B53190" w:rsidP="00B53190">
      <w:pPr>
        <w:rPr>
          <w:rFonts w:asciiTheme="minorHAnsi" w:hAnsiTheme="minorHAnsi"/>
        </w:rPr>
      </w:pPr>
      <w:r w:rsidRPr="005F71E6">
        <w:rPr>
          <w:rFonts w:asciiTheme="minorHAnsi" w:hAnsiTheme="minorHAnsi"/>
        </w:rPr>
        <w:t>CLFI # 5000/GE10/TOROONLQO2D/TOROONXNO2</w:t>
      </w:r>
      <w:proofErr w:type="gramStart"/>
      <w:r w:rsidRPr="005F71E6">
        <w:rPr>
          <w:rFonts w:asciiTheme="minorHAnsi" w:hAnsiTheme="minorHAnsi"/>
        </w:rPr>
        <w:t>D  CLFI</w:t>
      </w:r>
      <w:proofErr w:type="gramEnd"/>
    </w:p>
    <w:p w14:paraId="19B231CA" w14:textId="77777777" w:rsidR="00B53190" w:rsidRPr="005F71E6" w:rsidRDefault="00B53190" w:rsidP="00B53190">
      <w:pPr>
        <w:rPr>
          <w:rFonts w:asciiTheme="minorHAnsi" w:hAnsiTheme="minorHAnsi"/>
        </w:rPr>
      </w:pPr>
      <w:r w:rsidRPr="005F71E6">
        <w:rPr>
          <w:rFonts w:asciiTheme="minorHAnsi" w:hAnsiTheme="minorHAnsi"/>
        </w:rPr>
        <w:t>================================================================================================================================</w:t>
      </w:r>
    </w:p>
    <w:p w14:paraId="642CD07F" w14:textId="77777777" w:rsidR="00E90D96" w:rsidRDefault="00E90D96">
      <w:pPr>
        <w:rPr>
          <w:rFonts w:asciiTheme="minorHAnsi" w:hAnsiTheme="minorHAnsi"/>
          <w:i/>
          <w:lang w:val="en-US"/>
        </w:rPr>
      </w:pPr>
      <w:r>
        <w:rPr>
          <w:rFonts w:asciiTheme="minorHAnsi" w:hAnsiTheme="minorHAnsi"/>
          <w:i/>
          <w:lang w:val="en-US"/>
        </w:rPr>
        <w:br w:type="page"/>
      </w:r>
    </w:p>
    <w:p w14:paraId="2647883B" w14:textId="77777777" w:rsidR="00A721B3" w:rsidRDefault="00792D89" w:rsidP="001D33E8">
      <w:pPr>
        <w:pStyle w:val="Heading3"/>
        <w:ind w:left="0" w:firstLine="0"/>
        <w:rPr>
          <w:rFonts w:asciiTheme="minorHAnsi" w:hAnsiTheme="minorHAnsi" w:cs="Arial"/>
        </w:rPr>
      </w:pPr>
      <w:bookmarkStart w:id="68" w:name="_Toc367290194"/>
      <w:bookmarkStart w:id="69" w:name="_Toc382316000"/>
      <w:bookmarkStart w:id="70" w:name="_Toc85536769"/>
      <w:r w:rsidRPr="005F71E6">
        <w:rPr>
          <w:rFonts w:asciiTheme="minorHAnsi" w:hAnsiTheme="minorHAnsi" w:cs="Arial"/>
        </w:rPr>
        <w:lastRenderedPageBreak/>
        <w:t>4.2.3 Logical Network Connections</w:t>
      </w:r>
      <w:bookmarkStart w:id="71" w:name="_Toc367290195"/>
      <w:bookmarkEnd w:id="68"/>
      <w:bookmarkEnd w:id="69"/>
      <w:bookmarkEnd w:id="70"/>
    </w:p>
    <w:p w14:paraId="21420F16" w14:textId="77777777" w:rsidR="00723400" w:rsidRDefault="00723400" w:rsidP="00723400">
      <w:pPr>
        <w:rPr>
          <w:lang w:val="en-US"/>
        </w:rPr>
      </w:pPr>
    </w:p>
    <w:p w14:paraId="7E4975B0" w14:textId="77777777" w:rsidR="00811B20" w:rsidRDefault="00811B20" w:rsidP="00723400">
      <w:pPr>
        <w:rPr>
          <w:color w:val="FF0000"/>
          <w:sz w:val="40"/>
          <w:szCs w:val="40"/>
          <w:lang w:val="en-US"/>
        </w:rPr>
      </w:pPr>
    </w:p>
    <w:tbl>
      <w:tblPr>
        <w:tblW w:w="10791" w:type="dxa"/>
        <w:jc w:val="center"/>
        <w:tblLook w:val="04A0" w:firstRow="1" w:lastRow="0" w:firstColumn="1" w:lastColumn="0" w:noHBand="0" w:noVBand="1"/>
      </w:tblPr>
      <w:tblGrid>
        <w:gridCol w:w="959"/>
        <w:gridCol w:w="822"/>
        <w:gridCol w:w="500"/>
        <w:gridCol w:w="1222"/>
        <w:gridCol w:w="2449"/>
        <w:gridCol w:w="987"/>
        <w:gridCol w:w="717"/>
        <w:gridCol w:w="815"/>
        <w:gridCol w:w="2449"/>
      </w:tblGrid>
      <w:tr w:rsidR="00811B20" w:rsidRPr="00811B20" w14:paraId="4DA7FF1E" w14:textId="77777777" w:rsidTr="00190015">
        <w:trPr>
          <w:trHeight w:val="300"/>
          <w:jc w:val="center"/>
        </w:trPr>
        <w:tc>
          <w:tcPr>
            <w:tcW w:w="959" w:type="dxa"/>
            <w:tcBorders>
              <w:top w:val="single" w:sz="8" w:space="0" w:color="auto"/>
              <w:left w:val="single" w:sz="8" w:space="0" w:color="auto"/>
              <w:bottom w:val="single" w:sz="8" w:space="0" w:color="auto"/>
              <w:right w:val="single" w:sz="8" w:space="0" w:color="auto"/>
            </w:tcBorders>
            <w:shd w:val="clear" w:color="000000" w:fill="0070C0"/>
            <w:noWrap/>
            <w:vAlign w:val="center"/>
            <w:hideMark/>
          </w:tcPr>
          <w:p w14:paraId="6334D1B4" w14:textId="77777777" w:rsidR="00811B20" w:rsidRPr="00811B20" w:rsidRDefault="00811B20" w:rsidP="00811B20">
            <w:pPr>
              <w:rPr>
                <w:rFonts w:ascii="Calibri" w:hAnsi="Calibri"/>
                <w:b/>
                <w:bCs/>
                <w:color w:val="FFFFFF"/>
                <w:sz w:val="16"/>
                <w:szCs w:val="16"/>
                <w:lang w:val="en-CA" w:eastAsia="en-CA"/>
              </w:rPr>
            </w:pPr>
            <w:r w:rsidRPr="00811B20">
              <w:rPr>
                <w:rFonts w:ascii="Calibri" w:hAnsi="Calibri"/>
                <w:b/>
                <w:bCs/>
                <w:color w:val="FFFFFF"/>
                <w:sz w:val="16"/>
                <w:szCs w:val="16"/>
                <w:lang w:val="en-CA" w:eastAsia="en-CA"/>
              </w:rPr>
              <w:t>A device</w:t>
            </w:r>
          </w:p>
        </w:tc>
        <w:tc>
          <w:tcPr>
            <w:tcW w:w="822" w:type="dxa"/>
            <w:tcBorders>
              <w:top w:val="single" w:sz="8" w:space="0" w:color="auto"/>
              <w:left w:val="nil"/>
              <w:bottom w:val="single" w:sz="8" w:space="0" w:color="auto"/>
              <w:right w:val="single" w:sz="8" w:space="0" w:color="auto"/>
            </w:tcBorders>
            <w:shd w:val="clear" w:color="000000" w:fill="0070C0"/>
            <w:noWrap/>
            <w:vAlign w:val="center"/>
            <w:hideMark/>
          </w:tcPr>
          <w:p w14:paraId="7C5DCE76"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Lag ID</w:t>
            </w:r>
          </w:p>
        </w:tc>
        <w:tc>
          <w:tcPr>
            <w:tcW w:w="500" w:type="dxa"/>
            <w:tcBorders>
              <w:top w:val="single" w:sz="8" w:space="0" w:color="auto"/>
              <w:left w:val="nil"/>
              <w:bottom w:val="single" w:sz="8" w:space="0" w:color="auto"/>
              <w:right w:val="single" w:sz="8" w:space="0" w:color="auto"/>
            </w:tcBorders>
            <w:shd w:val="clear" w:color="000000" w:fill="0070C0"/>
            <w:vAlign w:val="center"/>
            <w:hideMark/>
          </w:tcPr>
          <w:p w14:paraId="35C69089"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Port</w:t>
            </w:r>
          </w:p>
        </w:tc>
        <w:tc>
          <w:tcPr>
            <w:tcW w:w="1056" w:type="dxa"/>
            <w:tcBorders>
              <w:top w:val="single" w:sz="8" w:space="0" w:color="auto"/>
              <w:left w:val="nil"/>
              <w:bottom w:val="single" w:sz="8" w:space="0" w:color="auto"/>
              <w:right w:val="single" w:sz="8" w:space="0" w:color="auto"/>
            </w:tcBorders>
            <w:shd w:val="clear" w:color="000000" w:fill="0070C0"/>
            <w:noWrap/>
            <w:vAlign w:val="center"/>
            <w:hideMark/>
          </w:tcPr>
          <w:p w14:paraId="1DA3A16D" w14:textId="77777777" w:rsidR="00811B20" w:rsidRPr="00811B20" w:rsidRDefault="00811B20" w:rsidP="00811B20">
            <w:pPr>
              <w:rPr>
                <w:rFonts w:ascii="Calibri" w:hAnsi="Calibri"/>
                <w:b/>
                <w:bCs/>
                <w:color w:val="FFFFFF"/>
                <w:sz w:val="16"/>
                <w:szCs w:val="16"/>
                <w:lang w:val="en-CA" w:eastAsia="en-CA"/>
              </w:rPr>
            </w:pPr>
            <w:r w:rsidRPr="00811B20">
              <w:rPr>
                <w:rFonts w:ascii="Calibri" w:hAnsi="Calibri"/>
                <w:b/>
                <w:bCs/>
                <w:color w:val="FFFFFF"/>
                <w:sz w:val="16"/>
                <w:szCs w:val="16"/>
                <w:lang w:val="en-CA" w:eastAsia="en-CA"/>
              </w:rPr>
              <w:t>Lag Interface</w:t>
            </w:r>
          </w:p>
        </w:tc>
        <w:tc>
          <w:tcPr>
            <w:tcW w:w="2449" w:type="dxa"/>
            <w:tcBorders>
              <w:top w:val="single" w:sz="8" w:space="0" w:color="auto"/>
              <w:left w:val="nil"/>
              <w:bottom w:val="single" w:sz="8" w:space="0" w:color="auto"/>
              <w:right w:val="single" w:sz="8" w:space="0" w:color="auto"/>
            </w:tcBorders>
            <w:shd w:val="clear" w:color="000000" w:fill="0070C0"/>
            <w:noWrap/>
            <w:vAlign w:val="center"/>
            <w:hideMark/>
          </w:tcPr>
          <w:p w14:paraId="29749B48"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IP Address</w:t>
            </w:r>
          </w:p>
        </w:tc>
        <w:tc>
          <w:tcPr>
            <w:tcW w:w="963" w:type="dxa"/>
            <w:tcBorders>
              <w:top w:val="single" w:sz="8" w:space="0" w:color="auto"/>
              <w:left w:val="nil"/>
              <w:bottom w:val="single" w:sz="8" w:space="0" w:color="auto"/>
              <w:right w:val="single" w:sz="8" w:space="0" w:color="auto"/>
            </w:tcBorders>
            <w:shd w:val="clear" w:color="000000" w:fill="0070C0"/>
            <w:noWrap/>
            <w:vAlign w:val="center"/>
            <w:hideMark/>
          </w:tcPr>
          <w:p w14:paraId="7975D3F9" w14:textId="77777777" w:rsidR="00811B20" w:rsidRPr="00811B20" w:rsidRDefault="00811B20" w:rsidP="00811B20">
            <w:pPr>
              <w:rPr>
                <w:rFonts w:ascii="Calibri" w:hAnsi="Calibri"/>
                <w:b/>
                <w:bCs/>
                <w:color w:val="FFFFFF"/>
                <w:sz w:val="16"/>
                <w:szCs w:val="16"/>
                <w:lang w:val="en-CA" w:eastAsia="en-CA"/>
              </w:rPr>
            </w:pPr>
            <w:r w:rsidRPr="00811B20">
              <w:rPr>
                <w:rFonts w:ascii="Calibri" w:hAnsi="Calibri"/>
                <w:b/>
                <w:bCs/>
                <w:color w:val="FFFFFF"/>
                <w:sz w:val="16"/>
                <w:szCs w:val="16"/>
                <w:lang w:val="en-CA" w:eastAsia="en-CA"/>
              </w:rPr>
              <w:t>Z device</w:t>
            </w:r>
          </w:p>
        </w:tc>
        <w:tc>
          <w:tcPr>
            <w:tcW w:w="778" w:type="dxa"/>
            <w:tcBorders>
              <w:top w:val="single" w:sz="8" w:space="0" w:color="auto"/>
              <w:left w:val="nil"/>
              <w:bottom w:val="single" w:sz="8" w:space="0" w:color="auto"/>
              <w:right w:val="single" w:sz="8" w:space="0" w:color="auto"/>
            </w:tcBorders>
            <w:shd w:val="clear" w:color="000000" w:fill="0070C0"/>
            <w:vAlign w:val="center"/>
            <w:hideMark/>
          </w:tcPr>
          <w:p w14:paraId="3851E7DA"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Port</w:t>
            </w:r>
          </w:p>
        </w:tc>
        <w:tc>
          <w:tcPr>
            <w:tcW w:w="815" w:type="dxa"/>
            <w:tcBorders>
              <w:top w:val="single" w:sz="8" w:space="0" w:color="auto"/>
              <w:left w:val="nil"/>
              <w:bottom w:val="single" w:sz="8" w:space="0" w:color="auto"/>
              <w:right w:val="single" w:sz="8" w:space="0" w:color="auto"/>
            </w:tcBorders>
            <w:shd w:val="clear" w:color="000000" w:fill="0070C0"/>
            <w:vAlign w:val="center"/>
            <w:hideMark/>
          </w:tcPr>
          <w:p w14:paraId="39385B5B"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Z Interface</w:t>
            </w:r>
          </w:p>
        </w:tc>
        <w:tc>
          <w:tcPr>
            <w:tcW w:w="2449" w:type="dxa"/>
            <w:tcBorders>
              <w:top w:val="single" w:sz="8" w:space="0" w:color="auto"/>
              <w:left w:val="nil"/>
              <w:bottom w:val="single" w:sz="8" w:space="0" w:color="auto"/>
              <w:right w:val="single" w:sz="8" w:space="0" w:color="auto"/>
            </w:tcBorders>
            <w:shd w:val="clear" w:color="000000" w:fill="0070C0"/>
            <w:noWrap/>
            <w:vAlign w:val="center"/>
            <w:hideMark/>
          </w:tcPr>
          <w:p w14:paraId="42157EA3" w14:textId="77777777" w:rsidR="00811B20" w:rsidRPr="00811B20" w:rsidRDefault="00811B20" w:rsidP="00811B20">
            <w:pPr>
              <w:jc w:val="center"/>
              <w:rPr>
                <w:rFonts w:ascii="Calibri" w:hAnsi="Calibri"/>
                <w:b/>
                <w:bCs/>
                <w:color w:val="FFFFFF"/>
                <w:sz w:val="16"/>
                <w:szCs w:val="16"/>
                <w:lang w:val="en-CA" w:eastAsia="en-CA"/>
              </w:rPr>
            </w:pPr>
            <w:r w:rsidRPr="00811B20">
              <w:rPr>
                <w:rFonts w:ascii="Calibri" w:hAnsi="Calibri"/>
                <w:b/>
                <w:bCs/>
                <w:color w:val="FFFFFF"/>
                <w:sz w:val="16"/>
                <w:szCs w:val="16"/>
                <w:lang w:val="en-CA" w:eastAsia="en-CA"/>
              </w:rPr>
              <w:t>IP Address</w:t>
            </w:r>
          </w:p>
        </w:tc>
      </w:tr>
      <w:tr w:rsidR="00190015" w:rsidRPr="00811B20" w14:paraId="054294A5" w14:textId="77777777" w:rsidTr="00190015">
        <w:trPr>
          <w:trHeight w:val="300"/>
          <w:jc w:val="center"/>
        </w:trPr>
        <w:tc>
          <w:tcPr>
            <w:tcW w:w="959"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40F2FBD0" w14:textId="56B973E5" w:rsidR="00190015" w:rsidRPr="00097DA5" w:rsidRDefault="00097DA5" w:rsidP="00190015">
            <w:pPr>
              <w:jc w:val="center"/>
              <w:rPr>
                <w:rFonts w:ascii="Calibri" w:hAnsi="Calibri"/>
                <w:color w:val="000000"/>
                <w:sz w:val="12"/>
                <w:szCs w:val="12"/>
                <w:highlight w:val="yellow"/>
                <w:lang w:val="en-CA" w:eastAsia="en-CA"/>
              </w:rPr>
            </w:pPr>
            <w:r>
              <w:rPr>
                <w:rFonts w:ascii="Calibri" w:hAnsi="Calibri"/>
                <w:color w:val="000000"/>
                <w:sz w:val="12"/>
                <w:szCs w:val="12"/>
                <w:highlight w:val="yellow"/>
                <w:lang w:eastAsia="en-CA"/>
              </w:rPr>
              <w:t/>
            </w:r>
          </w:p>
        </w:tc>
        <w:tc>
          <w:tcPr>
            <w:tcW w:w="822"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44B33334" w14:textId="22A50BE8"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xml:space="preserve">Lag </w:t>
            </w:r>
            <w:r>
              <w:rPr>
                <w:rFonts w:ascii="Calibri" w:hAnsi="Calibri"/>
                <w:color w:val="000000"/>
                <w:sz w:val="12"/>
                <w:szCs w:val="12"/>
                <w:highlight w:val="yellow"/>
                <w:lang w:val="en-CA" w:eastAsia="en-CA"/>
              </w:rPr>
              <w:t/>
            </w:r>
          </w:p>
        </w:tc>
        <w:tc>
          <w:tcPr>
            <w:tcW w:w="500" w:type="dxa"/>
            <w:tcBorders>
              <w:top w:val="nil"/>
              <w:left w:val="nil"/>
              <w:bottom w:val="single" w:sz="8" w:space="0" w:color="auto"/>
              <w:right w:val="single" w:sz="8" w:space="0" w:color="auto"/>
            </w:tcBorders>
            <w:shd w:val="clear" w:color="000000" w:fill="92D050"/>
            <w:vAlign w:val="center"/>
            <w:hideMark/>
          </w:tcPr>
          <w:p w14:paraId="29C02729"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en-CA" w:eastAsia="en-CA"/>
              </w:rPr>
              <w:t>1/1/1</w:t>
            </w:r>
          </w:p>
        </w:tc>
        <w:tc>
          <w:tcPr>
            <w:tcW w:w="1056"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4BAB1E7E" w14:textId="010E614F"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TE_DGW_Lag</w:t>
            </w:r>
            <w:r>
              <w:rPr>
                <w:rFonts w:ascii="Calibri" w:hAnsi="Calibri"/>
                <w:color w:val="000000"/>
                <w:sz w:val="12"/>
                <w:szCs w:val="12"/>
                <w:lang w:val="en-CA" w:eastAsia="en-CA"/>
              </w:rPr>
              <w:t/>
            </w:r>
          </w:p>
        </w:tc>
        <w:tc>
          <w:tcPr>
            <w:tcW w:w="2449" w:type="dxa"/>
            <w:tcBorders>
              <w:top w:val="nil"/>
              <w:left w:val="nil"/>
              <w:bottom w:val="single" w:sz="8" w:space="0" w:color="auto"/>
              <w:right w:val="single" w:sz="8" w:space="0" w:color="auto"/>
            </w:tcBorders>
            <w:shd w:val="clear" w:color="000000" w:fill="92D050"/>
            <w:noWrap/>
            <w:vAlign w:val="center"/>
            <w:hideMark/>
          </w:tcPr>
          <w:p w14:paraId="7EBDB65D"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963"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4F0A11E2" w14:textId="31CAEF14" w:rsidR="00190015" w:rsidRPr="00811B20" w:rsidRDefault="00ED2B82" w:rsidP="00190015">
            <w:pPr>
              <w:jc w:val="center"/>
              <w:rPr>
                <w:rFonts w:ascii="Calibri" w:hAnsi="Calibri"/>
                <w:color w:val="000000"/>
                <w:sz w:val="12"/>
                <w:szCs w:val="12"/>
                <w:lang w:val="en-CA" w:eastAsia="en-CA"/>
              </w:rPr>
            </w:pPr>
            <w:r>
              <w:rPr>
                <w:rFonts w:ascii="Calibri" w:hAnsi="Calibri"/>
                <w:color w:val="000000"/>
                <w:sz w:val="12"/>
                <w:szCs w:val="12"/>
                <w:highlight w:val="yellow"/>
                <w:lang w:eastAsia="en-CA"/>
              </w:rPr>
              <w:t/>
            </w:r>
          </w:p>
        </w:tc>
        <w:tc>
          <w:tcPr>
            <w:tcW w:w="778" w:type="dxa"/>
            <w:tcBorders>
              <w:top w:val="nil"/>
              <w:left w:val="nil"/>
              <w:bottom w:val="single" w:sz="8" w:space="0" w:color="auto"/>
              <w:right w:val="single" w:sz="8" w:space="0" w:color="auto"/>
            </w:tcBorders>
            <w:shd w:val="clear" w:color="000000" w:fill="92D050"/>
            <w:vAlign w:val="center"/>
            <w:hideMark/>
          </w:tcPr>
          <w:p w14:paraId="505CEDEE"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Te0/5/0/0</w:t>
            </w:r>
          </w:p>
        </w:tc>
        <w:tc>
          <w:tcPr>
            <w:tcW w:w="815" w:type="dxa"/>
            <w:vMerge w:val="restart"/>
            <w:tcBorders>
              <w:top w:val="nil"/>
              <w:left w:val="single" w:sz="8" w:space="0" w:color="auto"/>
              <w:bottom w:val="single" w:sz="8" w:space="0" w:color="auto"/>
              <w:right w:val="single" w:sz="8" w:space="0" w:color="auto"/>
            </w:tcBorders>
            <w:shd w:val="clear" w:color="000000" w:fill="92D050"/>
            <w:vAlign w:val="center"/>
            <w:hideMark/>
          </w:tcPr>
          <w:p w14:paraId="1820B3B5" w14:textId="1FF32014"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xml:space="preserve">Bundle Ether </w:t>
            </w:r>
            <w:r>
              <w:rPr>
                <w:rFonts w:ascii="Calibri" w:hAnsi="Calibri"/>
                <w:color w:val="000000"/>
                <w:sz w:val="12"/>
                <w:szCs w:val="12"/>
                <w:lang w:val="en-CA" w:eastAsia="en-CA"/>
              </w:rPr>
              <w:t/>
            </w:r>
          </w:p>
        </w:tc>
        <w:tc>
          <w:tcPr>
            <w:tcW w:w="2449" w:type="dxa"/>
            <w:tcBorders>
              <w:top w:val="nil"/>
              <w:left w:val="nil"/>
              <w:bottom w:val="single" w:sz="8" w:space="0" w:color="auto"/>
              <w:right w:val="single" w:sz="8" w:space="0" w:color="auto"/>
            </w:tcBorders>
            <w:shd w:val="clear" w:color="000000" w:fill="92D050"/>
            <w:noWrap/>
            <w:vAlign w:val="center"/>
            <w:hideMark/>
          </w:tcPr>
          <w:p w14:paraId="399ADDFA"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r>
      <w:tr w:rsidR="00190015" w:rsidRPr="00811B20" w14:paraId="05B770D2" w14:textId="77777777" w:rsidTr="00190015">
        <w:trPr>
          <w:trHeight w:val="290"/>
          <w:jc w:val="center"/>
        </w:trPr>
        <w:tc>
          <w:tcPr>
            <w:tcW w:w="959" w:type="dxa"/>
            <w:vMerge/>
            <w:tcBorders>
              <w:top w:val="nil"/>
              <w:left w:val="single" w:sz="8" w:space="0" w:color="auto"/>
              <w:bottom w:val="single" w:sz="8" w:space="0" w:color="auto"/>
              <w:right w:val="single" w:sz="8" w:space="0" w:color="auto"/>
            </w:tcBorders>
            <w:vAlign w:val="center"/>
            <w:hideMark/>
          </w:tcPr>
          <w:p w14:paraId="664D22BB"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383A40E4"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2DD84651"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en-CA" w:eastAsia="en-CA"/>
              </w:rPr>
              <w:t>1/1/2</w:t>
            </w:r>
          </w:p>
        </w:tc>
        <w:tc>
          <w:tcPr>
            <w:tcW w:w="1056" w:type="dxa"/>
            <w:vMerge/>
            <w:tcBorders>
              <w:top w:val="nil"/>
              <w:left w:val="single" w:sz="8" w:space="0" w:color="auto"/>
              <w:bottom w:val="single" w:sz="8" w:space="0" w:color="auto"/>
              <w:right w:val="single" w:sz="8" w:space="0" w:color="auto"/>
            </w:tcBorders>
            <w:vAlign w:val="center"/>
            <w:hideMark/>
          </w:tcPr>
          <w:p w14:paraId="5D0E62F2"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vAlign w:val="center"/>
            <w:hideMark/>
          </w:tcPr>
          <w:p w14:paraId="0BF6CFBC" w14:textId="077BEF1C" w:rsidR="00190015" w:rsidRPr="00811B20" w:rsidRDefault="00FC200C" w:rsidP="00190015">
            <w:pPr>
              <w:jc w:val="center"/>
              <w:rPr>
                <w:rFonts w:ascii="Calibri" w:hAnsi="Calibri"/>
                <w:color w:val="000000"/>
                <w:sz w:val="12"/>
                <w:szCs w:val="12"/>
                <w:lang w:val="en-CA" w:eastAsia="en-CA"/>
              </w:rPr>
            </w:pPr>
            <w:r>
              <w:rPr>
                <w:rFonts w:ascii="Calibri" w:hAnsi="Calibri"/>
                <w:color w:val="000000"/>
                <w:sz w:val="12"/>
                <w:szCs w:val="12"/>
                <w:highlight w:val="yellow"/>
                <w:lang w:val="en-CA" w:eastAsia="en-CA"/>
              </w:rPr>
              <w:t/>
            </w:r>
            <w:r w:rsidR="00190015" w:rsidRPr="00811B20">
              <w:rPr>
                <w:rFonts w:ascii="Calibri" w:hAnsi="Calibri"/>
                <w:color w:val="000000"/>
                <w:sz w:val="12"/>
                <w:szCs w:val="12"/>
                <w:lang w:val="fr-FR" w:eastAsia="en-CA"/>
              </w:rPr>
              <w:t xml:space="preserve"> </w:t>
            </w:r>
          </w:p>
        </w:tc>
        <w:tc>
          <w:tcPr>
            <w:tcW w:w="963" w:type="dxa"/>
            <w:vMerge/>
            <w:tcBorders>
              <w:top w:val="nil"/>
              <w:left w:val="single" w:sz="8" w:space="0" w:color="auto"/>
              <w:bottom w:val="single" w:sz="8" w:space="0" w:color="auto"/>
              <w:right w:val="single" w:sz="8" w:space="0" w:color="auto"/>
            </w:tcBorders>
            <w:vAlign w:val="center"/>
            <w:hideMark/>
          </w:tcPr>
          <w:p w14:paraId="168C0F67"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hideMark/>
          </w:tcPr>
          <w:p w14:paraId="1637AD6D"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Te0/5/0/1</w:t>
            </w:r>
          </w:p>
        </w:tc>
        <w:tc>
          <w:tcPr>
            <w:tcW w:w="815" w:type="dxa"/>
            <w:vMerge/>
            <w:tcBorders>
              <w:top w:val="nil"/>
              <w:left w:val="single" w:sz="8" w:space="0" w:color="auto"/>
              <w:bottom w:val="single" w:sz="8" w:space="0" w:color="auto"/>
              <w:right w:val="single" w:sz="8" w:space="0" w:color="auto"/>
            </w:tcBorders>
            <w:vAlign w:val="center"/>
            <w:hideMark/>
          </w:tcPr>
          <w:p w14:paraId="7104DB41"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625C3057" w14:textId="15BD8E87" w:rsidR="00190015" w:rsidRPr="00811B20" w:rsidRDefault="00FC200C" w:rsidP="00190015">
            <w:pPr>
              <w:jc w:val="center"/>
              <w:rPr>
                <w:rFonts w:ascii="Calibri" w:hAnsi="Calibri"/>
                <w:color w:val="000000"/>
                <w:sz w:val="12"/>
                <w:szCs w:val="12"/>
                <w:lang w:val="en-CA" w:eastAsia="en-CA"/>
              </w:rPr>
            </w:pPr>
            <w:r>
              <w:rPr>
                <w:rFonts w:ascii="Calibri" w:hAnsi="Calibri"/>
                <w:color w:val="000000"/>
                <w:sz w:val="12"/>
                <w:szCs w:val="12"/>
                <w:highlight w:val="yellow"/>
                <w:lang w:val="en-CA" w:eastAsia="en-CA"/>
              </w:rPr>
              <w:t/>
            </w:r>
          </w:p>
        </w:tc>
      </w:tr>
      <w:tr w:rsidR="00190015" w:rsidRPr="00811B20" w14:paraId="1BFC4148"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696FDB63"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03406087"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57C3BC4F" w14:textId="77777777" w:rsidR="00190015" w:rsidRPr="00E423AE" w:rsidRDefault="00190015" w:rsidP="00190015">
            <w:pPr>
              <w:rPr>
                <w:rFonts w:ascii="Calibri" w:hAnsi="Calibri"/>
                <w:sz w:val="22"/>
                <w:szCs w:val="22"/>
                <w:lang w:val="en-CA" w:eastAsia="en-CA"/>
              </w:rPr>
            </w:pPr>
            <w:r w:rsidRPr="00E423AE">
              <w:rPr>
                <w:rFonts w:ascii="Calibri" w:hAnsi="Calibri"/>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0B1C156C"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4F6E77DF" w14:textId="77777777" w:rsidR="00190015" w:rsidRPr="002D0CB9" w:rsidRDefault="002D0CB9" w:rsidP="00190015">
            <w:pPr>
              <w:jc w:val="center"/>
              <w:rPr>
                <w:rFonts w:asciiTheme="minorHAnsi" w:hAnsiTheme="minorHAnsi"/>
                <w:color w:val="FF0000"/>
                <w:sz w:val="12"/>
                <w:szCs w:val="12"/>
                <w:lang w:val="en-CA" w:eastAsia="en-CA"/>
              </w:rPr>
            </w:pPr>
            <w:proofErr w:type="gramStart"/>
            <w:r w:rsidRPr="002D0CB9">
              <w:rPr>
                <w:rFonts w:asciiTheme="minorHAnsi" w:hAnsiTheme="minorHAnsi"/>
                <w:sz w:val="12"/>
                <w:szCs w:val="12"/>
              </w:rPr>
              <w:t>2607:F</w:t>
            </w:r>
            <w:proofErr w:type="gramEnd"/>
            <w:r w:rsidRPr="002D0CB9">
              <w:rPr>
                <w:rFonts w:asciiTheme="minorHAnsi" w:hAnsiTheme="minorHAnsi"/>
                <w:sz w:val="12"/>
                <w:szCs w:val="12"/>
              </w:rPr>
              <w:t>798:0010:9C17:0:721:3913:3009/64</w:t>
            </w:r>
          </w:p>
        </w:tc>
        <w:tc>
          <w:tcPr>
            <w:tcW w:w="963" w:type="dxa"/>
            <w:vMerge/>
            <w:tcBorders>
              <w:top w:val="nil"/>
              <w:left w:val="single" w:sz="8" w:space="0" w:color="auto"/>
              <w:bottom w:val="single" w:sz="8" w:space="0" w:color="auto"/>
              <w:right w:val="single" w:sz="8" w:space="0" w:color="auto"/>
            </w:tcBorders>
            <w:vAlign w:val="center"/>
            <w:hideMark/>
          </w:tcPr>
          <w:p w14:paraId="5BF98339"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tcPr>
          <w:p w14:paraId="0E2BFA0D" w14:textId="77777777" w:rsidR="00190015" w:rsidRPr="00E423AE" w:rsidRDefault="00190015" w:rsidP="00190015">
            <w:pPr>
              <w:jc w:val="center"/>
              <w:rPr>
                <w:rFonts w:ascii="Calibri" w:hAnsi="Calibri"/>
                <w:sz w:val="12"/>
                <w:szCs w:val="12"/>
                <w:lang w:val="en-CA" w:eastAsia="en-CA"/>
              </w:rPr>
            </w:pPr>
          </w:p>
        </w:tc>
        <w:tc>
          <w:tcPr>
            <w:tcW w:w="815" w:type="dxa"/>
            <w:vMerge/>
            <w:tcBorders>
              <w:top w:val="nil"/>
              <w:left w:val="single" w:sz="8" w:space="0" w:color="auto"/>
              <w:bottom w:val="single" w:sz="8" w:space="0" w:color="auto"/>
              <w:right w:val="single" w:sz="8" w:space="0" w:color="auto"/>
            </w:tcBorders>
            <w:vAlign w:val="center"/>
            <w:hideMark/>
          </w:tcPr>
          <w:p w14:paraId="48247E1E"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3B0723FC" w14:textId="77777777" w:rsidR="00190015" w:rsidRPr="00811B20" w:rsidRDefault="002D0CB9" w:rsidP="00190015">
            <w:pPr>
              <w:jc w:val="center"/>
              <w:rPr>
                <w:rFonts w:ascii="Calibri" w:hAnsi="Calibri"/>
                <w:color w:val="FF0000"/>
                <w:sz w:val="12"/>
                <w:szCs w:val="12"/>
                <w:lang w:val="en-CA" w:eastAsia="en-CA"/>
              </w:rPr>
            </w:pPr>
            <w:proofErr w:type="gramStart"/>
            <w:r w:rsidRPr="002D0CB9">
              <w:rPr>
                <w:rFonts w:ascii="Calibri" w:hAnsi="Calibri"/>
                <w:sz w:val="12"/>
                <w:szCs w:val="12"/>
                <w:lang w:val="fr-FR" w:eastAsia="en-CA"/>
              </w:rPr>
              <w:t>2607:F</w:t>
            </w:r>
            <w:proofErr w:type="gramEnd"/>
            <w:r w:rsidRPr="002D0CB9">
              <w:rPr>
                <w:rFonts w:ascii="Calibri" w:hAnsi="Calibri"/>
                <w:sz w:val="12"/>
                <w:szCs w:val="12"/>
                <w:lang w:val="fr-FR" w:eastAsia="en-CA"/>
              </w:rPr>
              <w:t>798:0010:9C17:0:721:3913:3010/64</w:t>
            </w:r>
          </w:p>
        </w:tc>
      </w:tr>
      <w:tr w:rsidR="00190015" w:rsidRPr="00811B20" w14:paraId="38CB5F86"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37612C9E"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25F96B7D"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6C9D55D3" w14:textId="77777777" w:rsidR="00190015" w:rsidRPr="00E423AE" w:rsidRDefault="00190015" w:rsidP="00190015">
            <w:pPr>
              <w:rPr>
                <w:rFonts w:ascii="Calibri" w:hAnsi="Calibri"/>
                <w:sz w:val="22"/>
                <w:szCs w:val="22"/>
                <w:lang w:val="en-CA" w:eastAsia="en-CA"/>
              </w:rPr>
            </w:pPr>
            <w:r w:rsidRPr="00E423AE">
              <w:rPr>
                <w:rFonts w:ascii="Calibri" w:hAnsi="Calibri"/>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6AF2816D"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745C2383" w14:textId="77777777" w:rsidR="00190015" w:rsidRPr="00811B20" w:rsidRDefault="00190015" w:rsidP="00190015">
            <w:pPr>
              <w:jc w:val="center"/>
              <w:rPr>
                <w:rFonts w:ascii="Calibri" w:hAnsi="Calibri"/>
                <w:color w:val="FF0000"/>
                <w:sz w:val="12"/>
                <w:szCs w:val="12"/>
                <w:lang w:val="en-CA" w:eastAsia="en-CA"/>
              </w:rPr>
            </w:pPr>
            <w:r w:rsidRPr="00811B20">
              <w:rPr>
                <w:rFonts w:ascii="Calibri" w:hAnsi="Calibri"/>
                <w:color w:val="FF0000"/>
                <w:sz w:val="12"/>
                <w:szCs w:val="12"/>
                <w:lang w:val="en-CA" w:eastAsia="en-CA"/>
              </w:rPr>
              <w:t> </w:t>
            </w:r>
          </w:p>
        </w:tc>
        <w:tc>
          <w:tcPr>
            <w:tcW w:w="963" w:type="dxa"/>
            <w:vMerge/>
            <w:tcBorders>
              <w:top w:val="nil"/>
              <w:left w:val="single" w:sz="8" w:space="0" w:color="auto"/>
              <w:bottom w:val="single" w:sz="8" w:space="0" w:color="auto"/>
              <w:right w:val="single" w:sz="8" w:space="0" w:color="auto"/>
            </w:tcBorders>
            <w:vAlign w:val="center"/>
            <w:hideMark/>
          </w:tcPr>
          <w:p w14:paraId="0DCB4E9B"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tcPr>
          <w:p w14:paraId="4B934715" w14:textId="77777777" w:rsidR="00190015" w:rsidRPr="00E423AE" w:rsidRDefault="00190015" w:rsidP="00190015">
            <w:pPr>
              <w:jc w:val="center"/>
              <w:rPr>
                <w:rFonts w:ascii="Calibri" w:hAnsi="Calibri"/>
                <w:sz w:val="12"/>
                <w:szCs w:val="12"/>
                <w:lang w:val="en-CA" w:eastAsia="en-CA"/>
              </w:rPr>
            </w:pPr>
          </w:p>
        </w:tc>
        <w:tc>
          <w:tcPr>
            <w:tcW w:w="815" w:type="dxa"/>
            <w:vMerge/>
            <w:tcBorders>
              <w:top w:val="nil"/>
              <w:left w:val="single" w:sz="8" w:space="0" w:color="auto"/>
              <w:bottom w:val="single" w:sz="8" w:space="0" w:color="auto"/>
              <w:right w:val="single" w:sz="8" w:space="0" w:color="auto"/>
            </w:tcBorders>
            <w:vAlign w:val="center"/>
            <w:hideMark/>
          </w:tcPr>
          <w:p w14:paraId="6C1AC200"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59915DE1"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r>
      <w:tr w:rsidR="00190015" w:rsidRPr="00811B20" w14:paraId="562ABE72"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6D1C68E6"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75F13BDC"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42924DF3" w14:textId="77777777" w:rsidR="00190015" w:rsidRPr="00E423AE" w:rsidRDefault="00190015" w:rsidP="00190015">
            <w:pPr>
              <w:rPr>
                <w:rFonts w:ascii="Calibri" w:hAnsi="Calibri"/>
                <w:sz w:val="22"/>
                <w:szCs w:val="22"/>
                <w:lang w:val="en-CA" w:eastAsia="en-CA"/>
              </w:rPr>
            </w:pPr>
            <w:r w:rsidRPr="00E423AE">
              <w:rPr>
                <w:rFonts w:ascii="Calibri" w:hAnsi="Calibri"/>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01C533D4"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0562099C" w14:textId="77777777" w:rsidR="00190015" w:rsidRPr="00811B20" w:rsidRDefault="00190015" w:rsidP="00190015">
            <w:pPr>
              <w:jc w:val="center"/>
              <w:rPr>
                <w:rFonts w:ascii="Calibri" w:hAnsi="Calibri"/>
                <w:color w:val="FF0000"/>
                <w:sz w:val="12"/>
                <w:szCs w:val="12"/>
                <w:lang w:val="en-CA" w:eastAsia="en-CA"/>
              </w:rPr>
            </w:pPr>
            <w:r w:rsidRPr="00811B20">
              <w:rPr>
                <w:rFonts w:ascii="Calibri" w:hAnsi="Calibri"/>
                <w:color w:val="FF0000"/>
                <w:sz w:val="12"/>
                <w:szCs w:val="12"/>
                <w:lang w:val="en-CA" w:eastAsia="en-CA"/>
              </w:rPr>
              <w:t> </w:t>
            </w:r>
          </w:p>
        </w:tc>
        <w:tc>
          <w:tcPr>
            <w:tcW w:w="963" w:type="dxa"/>
            <w:vMerge/>
            <w:tcBorders>
              <w:top w:val="nil"/>
              <w:left w:val="single" w:sz="8" w:space="0" w:color="auto"/>
              <w:bottom w:val="single" w:sz="8" w:space="0" w:color="auto"/>
              <w:right w:val="single" w:sz="8" w:space="0" w:color="auto"/>
            </w:tcBorders>
            <w:vAlign w:val="center"/>
            <w:hideMark/>
          </w:tcPr>
          <w:p w14:paraId="1D1764FE"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hideMark/>
          </w:tcPr>
          <w:p w14:paraId="258A1B0A"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 </w:t>
            </w:r>
          </w:p>
        </w:tc>
        <w:tc>
          <w:tcPr>
            <w:tcW w:w="815" w:type="dxa"/>
            <w:vMerge/>
            <w:tcBorders>
              <w:top w:val="nil"/>
              <w:left w:val="single" w:sz="8" w:space="0" w:color="auto"/>
              <w:bottom w:val="single" w:sz="8" w:space="0" w:color="auto"/>
              <w:right w:val="single" w:sz="8" w:space="0" w:color="auto"/>
            </w:tcBorders>
            <w:vAlign w:val="center"/>
            <w:hideMark/>
          </w:tcPr>
          <w:p w14:paraId="3E3C10C2"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215BB490"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r>
      <w:tr w:rsidR="00190015" w:rsidRPr="00811B20" w14:paraId="42AEB1A0" w14:textId="77777777" w:rsidTr="00190015">
        <w:trPr>
          <w:trHeight w:val="300"/>
          <w:jc w:val="center"/>
        </w:trPr>
        <w:tc>
          <w:tcPr>
            <w:tcW w:w="959"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40D8F5DA" w14:textId="6457DFDD" w:rsidR="00190015" w:rsidRPr="00097DA5" w:rsidRDefault="00097DA5" w:rsidP="00190015">
            <w:pPr>
              <w:jc w:val="center"/>
              <w:rPr>
                <w:rFonts w:ascii="Calibri" w:hAnsi="Calibri"/>
                <w:color w:val="000000"/>
                <w:sz w:val="12"/>
                <w:szCs w:val="12"/>
                <w:highlight w:val="yellow"/>
                <w:lang w:val="en-CA" w:eastAsia="en-CA"/>
              </w:rPr>
            </w:pPr>
            <w:r>
              <w:rPr>
                <w:rFonts w:ascii="Calibri" w:hAnsi="Calibri"/>
                <w:color w:val="000000"/>
                <w:sz w:val="12"/>
                <w:szCs w:val="12"/>
                <w:highlight w:val="yellow"/>
                <w:lang w:eastAsia="en-CA"/>
              </w:rPr>
              <w:t/>
            </w:r>
          </w:p>
        </w:tc>
        <w:tc>
          <w:tcPr>
            <w:tcW w:w="822"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5E5C8F40" w14:textId="1037DF7C"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fr-FR" w:eastAsia="en-CA"/>
              </w:rPr>
              <w:t xml:space="preserve">Lag </w:t>
            </w:r>
            <w:r>
              <w:rPr>
                <w:rFonts w:ascii="Calibri" w:hAnsi="Calibri"/>
                <w:color w:val="000000"/>
                <w:sz w:val="12"/>
                <w:szCs w:val="12"/>
                <w:highlight w:val="yellow"/>
                <w:lang w:val="fr-FR" w:eastAsia="en-CA"/>
              </w:rPr>
              <w:t/>
            </w:r>
          </w:p>
        </w:tc>
        <w:tc>
          <w:tcPr>
            <w:tcW w:w="500" w:type="dxa"/>
            <w:tcBorders>
              <w:top w:val="nil"/>
              <w:left w:val="nil"/>
              <w:bottom w:val="single" w:sz="8" w:space="0" w:color="auto"/>
              <w:right w:val="single" w:sz="8" w:space="0" w:color="auto"/>
            </w:tcBorders>
            <w:shd w:val="clear" w:color="000000" w:fill="92D050"/>
            <w:vAlign w:val="center"/>
            <w:hideMark/>
          </w:tcPr>
          <w:p w14:paraId="1FF06909"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2/1/1</w:t>
            </w:r>
          </w:p>
        </w:tc>
        <w:tc>
          <w:tcPr>
            <w:tcW w:w="1056"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64FA4F7D" w14:textId="29493A7D"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fr-FR" w:eastAsia="en-CA"/>
              </w:rPr>
              <w:t>TE_DGW_Lag</w:t>
            </w:r>
            <w:r>
              <w:rPr>
                <w:rFonts w:ascii="Calibri" w:hAnsi="Calibri"/>
                <w:color w:val="000000"/>
                <w:sz w:val="12"/>
                <w:szCs w:val="12"/>
                <w:highlight w:val="yellow"/>
                <w:lang w:val="fr-FR" w:eastAsia="en-CA"/>
              </w:rPr>
              <w:t/>
            </w:r>
          </w:p>
        </w:tc>
        <w:tc>
          <w:tcPr>
            <w:tcW w:w="2449" w:type="dxa"/>
            <w:tcBorders>
              <w:top w:val="nil"/>
              <w:left w:val="nil"/>
              <w:bottom w:val="single" w:sz="8" w:space="0" w:color="auto"/>
              <w:right w:val="single" w:sz="8" w:space="0" w:color="auto"/>
            </w:tcBorders>
            <w:shd w:val="clear" w:color="000000" w:fill="92D050"/>
            <w:noWrap/>
            <w:vAlign w:val="center"/>
            <w:hideMark/>
          </w:tcPr>
          <w:p w14:paraId="71C86AB7"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963" w:type="dxa"/>
            <w:vMerge w:val="restart"/>
            <w:tcBorders>
              <w:top w:val="nil"/>
              <w:left w:val="single" w:sz="8" w:space="0" w:color="auto"/>
              <w:bottom w:val="single" w:sz="8" w:space="0" w:color="auto"/>
              <w:right w:val="single" w:sz="8" w:space="0" w:color="auto"/>
            </w:tcBorders>
            <w:shd w:val="clear" w:color="000000" w:fill="92D050"/>
            <w:noWrap/>
            <w:vAlign w:val="center"/>
            <w:hideMark/>
          </w:tcPr>
          <w:p w14:paraId="30B2D56F" w14:textId="27126643" w:rsidR="00190015" w:rsidRPr="00811B20" w:rsidRDefault="00C07ECB" w:rsidP="00190015">
            <w:pPr>
              <w:jc w:val="center"/>
              <w:rPr>
                <w:rFonts w:ascii="Calibri" w:hAnsi="Calibri"/>
                <w:color w:val="000000"/>
                <w:sz w:val="12"/>
                <w:szCs w:val="12"/>
                <w:lang w:val="en-CA" w:eastAsia="en-CA"/>
              </w:rPr>
            </w:pPr>
            <w:r>
              <w:rPr>
                <w:rFonts w:ascii="Calibri" w:hAnsi="Calibri"/>
                <w:color w:val="000000"/>
                <w:sz w:val="12"/>
                <w:szCs w:val="12"/>
                <w:highlight w:val="yellow"/>
                <w:lang w:eastAsia="en-CA"/>
              </w:rPr>
              <w:t/>
            </w:r>
          </w:p>
        </w:tc>
        <w:tc>
          <w:tcPr>
            <w:tcW w:w="778" w:type="dxa"/>
            <w:tcBorders>
              <w:top w:val="nil"/>
              <w:left w:val="nil"/>
              <w:bottom w:val="single" w:sz="8" w:space="0" w:color="auto"/>
              <w:right w:val="single" w:sz="8" w:space="0" w:color="auto"/>
            </w:tcBorders>
            <w:shd w:val="clear" w:color="000000" w:fill="92D050"/>
            <w:vAlign w:val="center"/>
            <w:hideMark/>
          </w:tcPr>
          <w:p w14:paraId="57B2CCFA"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Te0/5/0/0</w:t>
            </w:r>
          </w:p>
        </w:tc>
        <w:tc>
          <w:tcPr>
            <w:tcW w:w="815" w:type="dxa"/>
            <w:vMerge w:val="restart"/>
            <w:tcBorders>
              <w:top w:val="nil"/>
              <w:left w:val="single" w:sz="8" w:space="0" w:color="auto"/>
              <w:bottom w:val="single" w:sz="8" w:space="0" w:color="auto"/>
              <w:right w:val="single" w:sz="8" w:space="0" w:color="auto"/>
            </w:tcBorders>
            <w:shd w:val="clear" w:color="000000" w:fill="92D050"/>
            <w:vAlign w:val="center"/>
            <w:hideMark/>
          </w:tcPr>
          <w:p w14:paraId="016E81DE" w14:textId="70DD13E3"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Bundle Ether</w:t>
            </w:r>
            <w:r w:rsidR="00F67264">
              <w:rPr>
                <w:rFonts w:ascii="Calibri" w:hAnsi="Calibri"/>
                <w:color w:val="000000"/>
                <w:sz w:val="12"/>
                <w:szCs w:val="12"/>
                <w:lang w:val="en-CA" w:eastAsia="en-CA"/>
              </w:rPr>
              <w:t xml:space="preserve"> </w:t>
            </w:r>
            <w:r>
              <w:rPr>
                <w:rFonts w:ascii="Calibri" w:hAnsi="Calibri"/>
                <w:color w:val="000000"/>
                <w:sz w:val="12"/>
                <w:szCs w:val="12"/>
                <w:highlight w:val="yellow"/>
                <w:lang w:val="en-CA" w:eastAsia="en-CA"/>
              </w:rPr>
              <w:t/>
            </w:r>
          </w:p>
        </w:tc>
        <w:tc>
          <w:tcPr>
            <w:tcW w:w="2449" w:type="dxa"/>
            <w:tcBorders>
              <w:top w:val="nil"/>
              <w:left w:val="nil"/>
              <w:bottom w:val="single" w:sz="8" w:space="0" w:color="auto"/>
              <w:right w:val="single" w:sz="8" w:space="0" w:color="auto"/>
            </w:tcBorders>
            <w:shd w:val="clear" w:color="000000" w:fill="92D050"/>
            <w:noWrap/>
            <w:vAlign w:val="center"/>
            <w:hideMark/>
          </w:tcPr>
          <w:p w14:paraId="0778DC79"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r>
      <w:tr w:rsidR="00190015" w:rsidRPr="00811B20" w14:paraId="47FC3004"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42E117C9"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505A5548"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34868E23"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2/1/2</w:t>
            </w:r>
          </w:p>
        </w:tc>
        <w:tc>
          <w:tcPr>
            <w:tcW w:w="1056" w:type="dxa"/>
            <w:vMerge/>
            <w:tcBorders>
              <w:top w:val="nil"/>
              <w:left w:val="single" w:sz="8" w:space="0" w:color="auto"/>
              <w:bottom w:val="single" w:sz="8" w:space="0" w:color="auto"/>
              <w:right w:val="single" w:sz="8" w:space="0" w:color="auto"/>
            </w:tcBorders>
            <w:vAlign w:val="center"/>
            <w:hideMark/>
          </w:tcPr>
          <w:p w14:paraId="2907AC88"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2672B2C0" w14:textId="06913C0A" w:rsidR="00190015" w:rsidRPr="00811B20" w:rsidRDefault="00FC200C" w:rsidP="00190015">
            <w:pPr>
              <w:jc w:val="center"/>
              <w:rPr>
                <w:rFonts w:ascii="Calibri" w:hAnsi="Calibri"/>
                <w:color w:val="000000"/>
                <w:sz w:val="12"/>
                <w:szCs w:val="12"/>
                <w:lang w:val="en-CA" w:eastAsia="en-CA"/>
              </w:rPr>
            </w:pPr>
            <w:r>
              <w:rPr>
                <w:rFonts w:ascii="Calibri" w:hAnsi="Calibri"/>
                <w:color w:val="000000"/>
                <w:sz w:val="12"/>
                <w:szCs w:val="12"/>
                <w:highlight w:val="yellow"/>
                <w:lang w:val="en-CA" w:eastAsia="en-CA"/>
              </w:rPr>
              <w:t/>
            </w:r>
          </w:p>
        </w:tc>
        <w:tc>
          <w:tcPr>
            <w:tcW w:w="963" w:type="dxa"/>
            <w:vMerge/>
            <w:tcBorders>
              <w:top w:val="nil"/>
              <w:left w:val="single" w:sz="8" w:space="0" w:color="auto"/>
              <w:bottom w:val="single" w:sz="8" w:space="0" w:color="auto"/>
              <w:right w:val="single" w:sz="8" w:space="0" w:color="auto"/>
            </w:tcBorders>
            <w:vAlign w:val="center"/>
            <w:hideMark/>
          </w:tcPr>
          <w:p w14:paraId="19404552"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hideMark/>
          </w:tcPr>
          <w:p w14:paraId="51B01EE6" w14:textId="77777777" w:rsidR="00190015" w:rsidRPr="00E423AE" w:rsidRDefault="00190015" w:rsidP="00190015">
            <w:pPr>
              <w:jc w:val="center"/>
              <w:rPr>
                <w:rFonts w:ascii="Calibri" w:hAnsi="Calibri"/>
                <w:sz w:val="12"/>
                <w:szCs w:val="12"/>
                <w:lang w:val="en-CA" w:eastAsia="en-CA"/>
              </w:rPr>
            </w:pPr>
            <w:r w:rsidRPr="00E423AE">
              <w:rPr>
                <w:rFonts w:ascii="Calibri" w:hAnsi="Calibri"/>
                <w:sz w:val="12"/>
                <w:szCs w:val="12"/>
                <w:lang w:val="fr-FR" w:eastAsia="en-CA"/>
              </w:rPr>
              <w:t>Te0/5/0/1</w:t>
            </w:r>
          </w:p>
        </w:tc>
        <w:tc>
          <w:tcPr>
            <w:tcW w:w="815" w:type="dxa"/>
            <w:vMerge/>
            <w:tcBorders>
              <w:top w:val="nil"/>
              <w:left w:val="single" w:sz="8" w:space="0" w:color="auto"/>
              <w:bottom w:val="single" w:sz="8" w:space="0" w:color="auto"/>
              <w:right w:val="single" w:sz="8" w:space="0" w:color="auto"/>
            </w:tcBorders>
            <w:vAlign w:val="center"/>
            <w:hideMark/>
          </w:tcPr>
          <w:p w14:paraId="6C9E3BAA"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0D63C7FF" w14:textId="075F9212" w:rsidR="00190015" w:rsidRPr="00811B20" w:rsidRDefault="00FC200C" w:rsidP="00190015">
            <w:pPr>
              <w:jc w:val="center"/>
              <w:rPr>
                <w:rFonts w:ascii="Calibri" w:hAnsi="Calibri"/>
                <w:color w:val="000000"/>
                <w:sz w:val="12"/>
                <w:szCs w:val="12"/>
                <w:lang w:val="en-CA" w:eastAsia="en-CA"/>
              </w:rPr>
            </w:pPr>
            <w:r>
              <w:rPr>
                <w:rFonts w:ascii="Calibri" w:hAnsi="Calibri"/>
                <w:color w:val="000000"/>
                <w:sz w:val="12"/>
                <w:szCs w:val="12"/>
                <w:highlight w:val="yellow"/>
                <w:lang w:val="en-CA" w:eastAsia="en-CA"/>
              </w:rPr>
              <w:t/>
            </w:r>
          </w:p>
        </w:tc>
      </w:tr>
      <w:tr w:rsidR="00190015" w:rsidRPr="00811B20" w14:paraId="27604685"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30CAF401"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74FF8913"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0A3A9F62"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06012149"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49C64F78" w14:textId="77777777" w:rsidR="00190015" w:rsidRDefault="002D0CB9" w:rsidP="00190015">
            <w:pPr>
              <w:jc w:val="center"/>
              <w:rPr>
                <w:rFonts w:ascii="Calibri" w:hAnsi="Calibri"/>
                <w:sz w:val="12"/>
                <w:szCs w:val="12"/>
                <w:lang w:val="en-CA" w:eastAsia="en-CA"/>
              </w:rPr>
            </w:pPr>
            <w:proofErr w:type="gramStart"/>
            <w:r w:rsidRPr="0041253F">
              <w:rPr>
                <w:rFonts w:ascii="Calibri" w:hAnsi="Calibri"/>
                <w:sz w:val="12"/>
                <w:szCs w:val="12"/>
                <w:highlight w:val="green"/>
                <w:lang w:val="en-CA" w:eastAsia="en-CA"/>
              </w:rPr>
              <w:t>2607:F</w:t>
            </w:r>
            <w:proofErr w:type="gramEnd"/>
            <w:r w:rsidRPr="0041253F">
              <w:rPr>
                <w:rFonts w:ascii="Calibri" w:hAnsi="Calibri"/>
                <w:sz w:val="12"/>
                <w:szCs w:val="12"/>
                <w:highlight w:val="green"/>
                <w:lang w:val="en-CA" w:eastAsia="en-CA"/>
              </w:rPr>
              <w:t>798:0010:9C18:0:721:3913:3013/64</w:t>
            </w:r>
          </w:p>
          <w:p w14:paraId="7466A736" w14:textId="5F5F1953" w:rsidR="0041253F" w:rsidRPr="00811B20" w:rsidRDefault="0041253F" w:rsidP="00190015">
            <w:pPr>
              <w:jc w:val="center"/>
              <w:rPr>
                <w:rFonts w:ascii="Calibri" w:hAnsi="Calibri"/>
                <w:color w:val="FF0000"/>
                <w:sz w:val="12"/>
                <w:szCs w:val="12"/>
                <w:lang w:val="en-CA" w:eastAsia="en-CA"/>
              </w:rPr>
            </w:pPr>
          </w:p>
        </w:tc>
        <w:tc>
          <w:tcPr>
            <w:tcW w:w="963" w:type="dxa"/>
            <w:vMerge/>
            <w:tcBorders>
              <w:top w:val="nil"/>
              <w:left w:val="single" w:sz="8" w:space="0" w:color="auto"/>
              <w:bottom w:val="single" w:sz="8" w:space="0" w:color="auto"/>
              <w:right w:val="single" w:sz="8" w:space="0" w:color="auto"/>
            </w:tcBorders>
            <w:vAlign w:val="center"/>
            <w:hideMark/>
          </w:tcPr>
          <w:p w14:paraId="2129BD94"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tcPr>
          <w:p w14:paraId="595A8D16" w14:textId="77777777" w:rsidR="00190015" w:rsidRPr="00811B20" w:rsidRDefault="00190015" w:rsidP="00190015">
            <w:pPr>
              <w:jc w:val="center"/>
              <w:rPr>
                <w:rFonts w:ascii="Calibri" w:hAnsi="Calibri"/>
                <w:color w:val="FF0000"/>
                <w:sz w:val="12"/>
                <w:szCs w:val="12"/>
                <w:lang w:val="en-CA" w:eastAsia="en-CA"/>
              </w:rPr>
            </w:pPr>
          </w:p>
        </w:tc>
        <w:tc>
          <w:tcPr>
            <w:tcW w:w="815" w:type="dxa"/>
            <w:vMerge/>
            <w:tcBorders>
              <w:top w:val="nil"/>
              <w:left w:val="single" w:sz="8" w:space="0" w:color="auto"/>
              <w:bottom w:val="single" w:sz="8" w:space="0" w:color="auto"/>
              <w:right w:val="single" w:sz="8" w:space="0" w:color="auto"/>
            </w:tcBorders>
            <w:vAlign w:val="center"/>
            <w:hideMark/>
          </w:tcPr>
          <w:p w14:paraId="01E37949"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0EB09567" w14:textId="77777777" w:rsidR="00190015" w:rsidRPr="00811B20" w:rsidRDefault="002D0CB9" w:rsidP="00190015">
            <w:pPr>
              <w:jc w:val="center"/>
              <w:rPr>
                <w:rFonts w:ascii="Calibri" w:hAnsi="Calibri"/>
                <w:color w:val="FF0000"/>
                <w:sz w:val="12"/>
                <w:szCs w:val="12"/>
                <w:lang w:val="en-CA" w:eastAsia="en-CA"/>
              </w:rPr>
            </w:pPr>
            <w:proofErr w:type="gramStart"/>
            <w:r w:rsidRPr="002D0CB9">
              <w:rPr>
                <w:rFonts w:ascii="Calibri" w:hAnsi="Calibri"/>
                <w:sz w:val="12"/>
                <w:szCs w:val="12"/>
                <w:lang w:val="en-CA" w:eastAsia="en-CA"/>
              </w:rPr>
              <w:t>2607:F</w:t>
            </w:r>
            <w:proofErr w:type="gramEnd"/>
            <w:r w:rsidRPr="002D0CB9">
              <w:rPr>
                <w:rFonts w:ascii="Calibri" w:hAnsi="Calibri"/>
                <w:sz w:val="12"/>
                <w:szCs w:val="12"/>
                <w:lang w:val="en-CA" w:eastAsia="en-CA"/>
              </w:rPr>
              <w:t>798:0010:9C18:0:721:3913:3014/64</w:t>
            </w:r>
          </w:p>
        </w:tc>
      </w:tr>
      <w:tr w:rsidR="00190015" w:rsidRPr="00811B20" w14:paraId="4324E3EE"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337E2C57"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0A77DF26"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33B86A9B"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44DE7FD2"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26DA6804" w14:textId="0083B9FC" w:rsidR="00190015" w:rsidRPr="00811B20" w:rsidRDefault="00190015" w:rsidP="00190015">
            <w:pPr>
              <w:rPr>
                <w:rFonts w:ascii="Calibri" w:hAnsi="Calibri"/>
                <w:color w:val="000000"/>
                <w:sz w:val="22"/>
                <w:szCs w:val="22"/>
                <w:lang w:val="en-CA" w:eastAsia="en-CA"/>
              </w:rPr>
            </w:pPr>
          </w:p>
        </w:tc>
        <w:tc>
          <w:tcPr>
            <w:tcW w:w="963" w:type="dxa"/>
            <w:vMerge/>
            <w:tcBorders>
              <w:top w:val="nil"/>
              <w:left w:val="single" w:sz="8" w:space="0" w:color="auto"/>
              <w:bottom w:val="single" w:sz="8" w:space="0" w:color="auto"/>
              <w:right w:val="single" w:sz="8" w:space="0" w:color="auto"/>
            </w:tcBorders>
            <w:vAlign w:val="center"/>
            <w:hideMark/>
          </w:tcPr>
          <w:p w14:paraId="23D53B4B"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tcPr>
          <w:p w14:paraId="46507DEB" w14:textId="77777777" w:rsidR="00190015" w:rsidRPr="00811B20" w:rsidRDefault="00190015" w:rsidP="00190015">
            <w:pPr>
              <w:jc w:val="center"/>
              <w:rPr>
                <w:rFonts w:ascii="Calibri" w:hAnsi="Calibri"/>
                <w:color w:val="FF0000"/>
                <w:sz w:val="12"/>
                <w:szCs w:val="12"/>
                <w:lang w:val="en-CA" w:eastAsia="en-CA"/>
              </w:rPr>
            </w:pPr>
          </w:p>
        </w:tc>
        <w:tc>
          <w:tcPr>
            <w:tcW w:w="815" w:type="dxa"/>
            <w:vMerge/>
            <w:tcBorders>
              <w:top w:val="nil"/>
              <w:left w:val="single" w:sz="8" w:space="0" w:color="auto"/>
              <w:bottom w:val="single" w:sz="8" w:space="0" w:color="auto"/>
              <w:right w:val="single" w:sz="8" w:space="0" w:color="auto"/>
            </w:tcBorders>
            <w:vAlign w:val="center"/>
            <w:hideMark/>
          </w:tcPr>
          <w:p w14:paraId="18FB79C3"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027AFC12"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r>
      <w:tr w:rsidR="00190015" w:rsidRPr="00811B20" w14:paraId="72F7A19C" w14:textId="77777777" w:rsidTr="00190015">
        <w:trPr>
          <w:trHeight w:val="300"/>
          <w:jc w:val="center"/>
        </w:trPr>
        <w:tc>
          <w:tcPr>
            <w:tcW w:w="959" w:type="dxa"/>
            <w:vMerge/>
            <w:tcBorders>
              <w:top w:val="nil"/>
              <w:left w:val="single" w:sz="8" w:space="0" w:color="auto"/>
              <w:bottom w:val="single" w:sz="8" w:space="0" w:color="auto"/>
              <w:right w:val="single" w:sz="8" w:space="0" w:color="auto"/>
            </w:tcBorders>
            <w:vAlign w:val="center"/>
            <w:hideMark/>
          </w:tcPr>
          <w:p w14:paraId="7948ED70" w14:textId="77777777" w:rsidR="00190015" w:rsidRPr="00097DA5" w:rsidRDefault="00190015" w:rsidP="00190015">
            <w:pPr>
              <w:rPr>
                <w:rFonts w:ascii="Calibri" w:hAnsi="Calibri"/>
                <w:color w:val="000000"/>
                <w:sz w:val="12"/>
                <w:szCs w:val="12"/>
                <w:highlight w:val="yellow"/>
                <w:lang w:val="en-CA" w:eastAsia="en-CA"/>
              </w:rPr>
            </w:pPr>
          </w:p>
        </w:tc>
        <w:tc>
          <w:tcPr>
            <w:tcW w:w="822" w:type="dxa"/>
            <w:vMerge/>
            <w:tcBorders>
              <w:top w:val="nil"/>
              <w:left w:val="single" w:sz="8" w:space="0" w:color="auto"/>
              <w:bottom w:val="single" w:sz="8" w:space="0" w:color="auto"/>
              <w:right w:val="single" w:sz="8" w:space="0" w:color="auto"/>
            </w:tcBorders>
            <w:vAlign w:val="center"/>
            <w:hideMark/>
          </w:tcPr>
          <w:p w14:paraId="7DC9D992" w14:textId="77777777" w:rsidR="00190015" w:rsidRPr="00811B20" w:rsidRDefault="00190015" w:rsidP="00190015">
            <w:pPr>
              <w:rPr>
                <w:rFonts w:ascii="Calibri" w:hAnsi="Calibri"/>
                <w:color w:val="000000"/>
                <w:sz w:val="12"/>
                <w:szCs w:val="12"/>
                <w:lang w:val="en-CA" w:eastAsia="en-CA"/>
              </w:rPr>
            </w:pPr>
          </w:p>
        </w:tc>
        <w:tc>
          <w:tcPr>
            <w:tcW w:w="500" w:type="dxa"/>
            <w:tcBorders>
              <w:top w:val="nil"/>
              <w:left w:val="nil"/>
              <w:bottom w:val="single" w:sz="8" w:space="0" w:color="auto"/>
              <w:right w:val="single" w:sz="8" w:space="0" w:color="auto"/>
            </w:tcBorders>
            <w:shd w:val="clear" w:color="000000" w:fill="92D050"/>
            <w:vAlign w:val="center"/>
            <w:hideMark/>
          </w:tcPr>
          <w:p w14:paraId="43ACA7DB"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c>
          <w:tcPr>
            <w:tcW w:w="1056" w:type="dxa"/>
            <w:vMerge/>
            <w:tcBorders>
              <w:top w:val="nil"/>
              <w:left w:val="single" w:sz="8" w:space="0" w:color="auto"/>
              <w:bottom w:val="single" w:sz="8" w:space="0" w:color="auto"/>
              <w:right w:val="single" w:sz="8" w:space="0" w:color="auto"/>
            </w:tcBorders>
            <w:vAlign w:val="center"/>
            <w:hideMark/>
          </w:tcPr>
          <w:p w14:paraId="51B0531A"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7470DE6A"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c>
          <w:tcPr>
            <w:tcW w:w="963" w:type="dxa"/>
            <w:vMerge/>
            <w:tcBorders>
              <w:top w:val="nil"/>
              <w:left w:val="single" w:sz="8" w:space="0" w:color="auto"/>
              <w:bottom w:val="single" w:sz="8" w:space="0" w:color="auto"/>
              <w:right w:val="single" w:sz="8" w:space="0" w:color="auto"/>
            </w:tcBorders>
            <w:vAlign w:val="center"/>
            <w:hideMark/>
          </w:tcPr>
          <w:p w14:paraId="29117DC6" w14:textId="77777777" w:rsidR="00190015" w:rsidRPr="00811B20" w:rsidRDefault="00190015" w:rsidP="00190015">
            <w:pPr>
              <w:rPr>
                <w:rFonts w:ascii="Calibri" w:hAnsi="Calibri"/>
                <w:color w:val="000000"/>
                <w:sz w:val="12"/>
                <w:szCs w:val="12"/>
                <w:lang w:val="en-CA" w:eastAsia="en-CA"/>
              </w:rPr>
            </w:pPr>
          </w:p>
        </w:tc>
        <w:tc>
          <w:tcPr>
            <w:tcW w:w="778" w:type="dxa"/>
            <w:tcBorders>
              <w:top w:val="nil"/>
              <w:left w:val="nil"/>
              <w:bottom w:val="single" w:sz="8" w:space="0" w:color="auto"/>
              <w:right w:val="single" w:sz="8" w:space="0" w:color="auto"/>
            </w:tcBorders>
            <w:shd w:val="clear" w:color="000000" w:fill="92D050"/>
            <w:vAlign w:val="center"/>
            <w:hideMark/>
          </w:tcPr>
          <w:p w14:paraId="1F12D2BF"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815" w:type="dxa"/>
            <w:vMerge/>
            <w:tcBorders>
              <w:top w:val="nil"/>
              <w:left w:val="single" w:sz="8" w:space="0" w:color="auto"/>
              <w:bottom w:val="single" w:sz="8" w:space="0" w:color="auto"/>
              <w:right w:val="single" w:sz="8" w:space="0" w:color="auto"/>
            </w:tcBorders>
            <w:vAlign w:val="center"/>
            <w:hideMark/>
          </w:tcPr>
          <w:p w14:paraId="302BBD9B" w14:textId="77777777" w:rsidR="00190015" w:rsidRPr="00811B20" w:rsidRDefault="00190015" w:rsidP="00190015">
            <w:pPr>
              <w:rPr>
                <w:rFonts w:ascii="Calibri" w:hAnsi="Calibri"/>
                <w:color w:val="000000"/>
                <w:sz w:val="12"/>
                <w:szCs w:val="12"/>
                <w:lang w:val="en-CA" w:eastAsia="en-CA"/>
              </w:rPr>
            </w:pPr>
          </w:p>
        </w:tc>
        <w:tc>
          <w:tcPr>
            <w:tcW w:w="2449" w:type="dxa"/>
            <w:tcBorders>
              <w:top w:val="nil"/>
              <w:left w:val="nil"/>
              <w:bottom w:val="single" w:sz="8" w:space="0" w:color="auto"/>
              <w:right w:val="single" w:sz="8" w:space="0" w:color="auto"/>
            </w:tcBorders>
            <w:shd w:val="clear" w:color="000000" w:fill="92D050"/>
            <w:noWrap/>
            <w:vAlign w:val="center"/>
            <w:hideMark/>
          </w:tcPr>
          <w:p w14:paraId="1915C372" w14:textId="77777777" w:rsidR="00190015" w:rsidRPr="00811B20" w:rsidRDefault="00190015" w:rsidP="00190015">
            <w:pPr>
              <w:rPr>
                <w:rFonts w:ascii="Calibri" w:hAnsi="Calibri"/>
                <w:color w:val="000000"/>
                <w:sz w:val="22"/>
                <w:szCs w:val="22"/>
                <w:lang w:val="en-CA" w:eastAsia="en-CA"/>
              </w:rPr>
            </w:pPr>
            <w:r w:rsidRPr="00811B20">
              <w:rPr>
                <w:rFonts w:ascii="Calibri" w:hAnsi="Calibri"/>
                <w:color w:val="000000"/>
                <w:sz w:val="22"/>
                <w:szCs w:val="22"/>
                <w:lang w:val="en-CA" w:eastAsia="en-CA"/>
              </w:rPr>
              <w:t> </w:t>
            </w:r>
          </w:p>
        </w:tc>
      </w:tr>
      <w:tr w:rsidR="00190015" w:rsidRPr="00811B20" w14:paraId="0421B2D1" w14:textId="77777777" w:rsidTr="00190015">
        <w:trPr>
          <w:trHeight w:val="300"/>
          <w:jc w:val="center"/>
        </w:trPr>
        <w:tc>
          <w:tcPr>
            <w:tcW w:w="959" w:type="dxa"/>
            <w:tcBorders>
              <w:top w:val="nil"/>
              <w:left w:val="single" w:sz="8" w:space="0" w:color="auto"/>
              <w:bottom w:val="single" w:sz="8" w:space="0" w:color="auto"/>
              <w:right w:val="single" w:sz="8" w:space="0" w:color="auto"/>
            </w:tcBorders>
            <w:shd w:val="clear" w:color="auto" w:fill="auto"/>
            <w:vAlign w:val="center"/>
            <w:hideMark/>
          </w:tcPr>
          <w:p w14:paraId="20FFDC87" w14:textId="79F9799E" w:rsidR="00190015" w:rsidRPr="00097DA5" w:rsidRDefault="00097DA5" w:rsidP="00190015">
            <w:pPr>
              <w:jc w:val="center"/>
              <w:rPr>
                <w:rFonts w:ascii="Calibri" w:hAnsi="Calibri"/>
                <w:color w:val="000000"/>
                <w:sz w:val="12"/>
                <w:szCs w:val="12"/>
                <w:highlight w:val="yellow"/>
                <w:lang w:val="en-CA" w:eastAsia="en-CA"/>
              </w:rPr>
            </w:pPr>
            <w:r>
              <w:rPr>
                <w:rFonts w:ascii="Calibri" w:hAnsi="Calibri"/>
                <w:color w:val="000000"/>
                <w:sz w:val="12"/>
                <w:szCs w:val="12"/>
                <w:highlight w:val="yellow"/>
                <w:lang w:eastAsia="en-CA"/>
              </w:rPr>
              <w:t/>
            </w:r>
          </w:p>
        </w:tc>
        <w:tc>
          <w:tcPr>
            <w:tcW w:w="822" w:type="dxa"/>
            <w:tcBorders>
              <w:top w:val="nil"/>
              <w:left w:val="nil"/>
              <w:bottom w:val="single" w:sz="8" w:space="0" w:color="auto"/>
              <w:right w:val="single" w:sz="8" w:space="0" w:color="auto"/>
            </w:tcBorders>
            <w:shd w:val="clear" w:color="auto" w:fill="auto"/>
            <w:vAlign w:val="center"/>
            <w:hideMark/>
          </w:tcPr>
          <w:p w14:paraId="12BBEE74"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500" w:type="dxa"/>
            <w:tcBorders>
              <w:top w:val="nil"/>
              <w:left w:val="nil"/>
              <w:bottom w:val="single" w:sz="8" w:space="0" w:color="auto"/>
              <w:right w:val="single" w:sz="8" w:space="0" w:color="auto"/>
            </w:tcBorders>
            <w:shd w:val="clear" w:color="auto" w:fill="auto"/>
            <w:vAlign w:val="center"/>
            <w:hideMark/>
          </w:tcPr>
          <w:p w14:paraId="4EB78F96" w14:textId="77777777" w:rsidR="00190015" w:rsidRPr="00811B20" w:rsidRDefault="00190015" w:rsidP="00190015">
            <w:pPr>
              <w:jc w:val="center"/>
              <w:rPr>
                <w:rFonts w:ascii="Calibri" w:hAnsi="Calibri"/>
                <w:color w:val="FF0000"/>
                <w:sz w:val="12"/>
                <w:szCs w:val="12"/>
                <w:lang w:val="en-CA" w:eastAsia="en-CA"/>
              </w:rPr>
            </w:pPr>
            <w:r w:rsidRPr="00811B20">
              <w:rPr>
                <w:rFonts w:ascii="Calibri" w:hAnsi="Calibri"/>
                <w:color w:val="FF0000"/>
                <w:sz w:val="12"/>
                <w:szCs w:val="12"/>
                <w:lang w:eastAsia="en-CA"/>
              </w:rPr>
              <w:t> </w:t>
            </w:r>
          </w:p>
        </w:tc>
        <w:tc>
          <w:tcPr>
            <w:tcW w:w="1056" w:type="dxa"/>
            <w:tcBorders>
              <w:top w:val="nil"/>
              <w:left w:val="nil"/>
              <w:bottom w:val="single" w:sz="8" w:space="0" w:color="auto"/>
              <w:right w:val="single" w:sz="8" w:space="0" w:color="auto"/>
            </w:tcBorders>
            <w:shd w:val="clear" w:color="auto" w:fill="auto"/>
            <w:noWrap/>
            <w:vAlign w:val="center"/>
            <w:hideMark/>
          </w:tcPr>
          <w:p w14:paraId="730C5737"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Loopback0</w:t>
            </w:r>
          </w:p>
        </w:tc>
        <w:tc>
          <w:tcPr>
            <w:tcW w:w="2449" w:type="dxa"/>
            <w:tcBorders>
              <w:top w:val="nil"/>
              <w:left w:val="nil"/>
              <w:bottom w:val="single" w:sz="8" w:space="0" w:color="auto"/>
              <w:right w:val="single" w:sz="8" w:space="0" w:color="auto"/>
            </w:tcBorders>
            <w:shd w:val="clear" w:color="auto" w:fill="auto"/>
            <w:noWrap/>
            <w:vAlign w:val="center"/>
            <w:hideMark/>
          </w:tcPr>
          <w:p w14:paraId="3B7ABE22" w14:textId="289FA067" w:rsidR="00190015" w:rsidRPr="00A72D8D" w:rsidRDefault="00190015" w:rsidP="00190015">
            <w:pPr>
              <w:jc w:val="center"/>
              <w:rPr>
                <w:rFonts w:ascii="Calibri" w:hAnsi="Calibri"/>
                <w:color w:val="000000"/>
                <w:sz w:val="12"/>
                <w:szCs w:val="12"/>
                <w:highlight w:val="yellow"/>
                <w:lang w:val="en-CA" w:eastAsia="en-CA"/>
              </w:rPr>
            </w:pPr>
            <w:r w:rsidRPr="00A72D8D">
              <w:rPr>
                <w:rFonts w:ascii="Calibri" w:hAnsi="Calibri"/>
                <w:color w:val="000000"/>
                <w:sz w:val="12"/>
                <w:szCs w:val="12"/>
                <w:highlight w:val="yellow"/>
                <w:lang w:eastAsia="en-CA"/>
              </w:rPr>
              <w:t>209.148.254.151/32</w:t>
            </w:r>
            <w:r w:rsidR="00D50F59">
              <w:rPr>
                <w:rFonts w:ascii="Calibri" w:hAnsi="Calibri"/>
                <w:color w:val="000000"/>
                <w:sz w:val="12"/>
                <w:szCs w:val="12"/>
                <w:highlight w:val="yellow"/>
                <w:lang w:eastAsia="en-CA"/>
              </w:rPr>
              <w:t xml:space="preserve"> RBS -loopback-New</w:t>
            </w:r>
          </w:p>
        </w:tc>
        <w:tc>
          <w:tcPr>
            <w:tcW w:w="963" w:type="dxa"/>
            <w:tcBorders>
              <w:top w:val="nil"/>
              <w:left w:val="nil"/>
              <w:bottom w:val="single" w:sz="8" w:space="0" w:color="auto"/>
              <w:right w:val="single" w:sz="8" w:space="0" w:color="auto"/>
            </w:tcBorders>
            <w:shd w:val="clear" w:color="auto" w:fill="auto"/>
            <w:noWrap/>
            <w:vAlign w:val="center"/>
            <w:hideMark/>
          </w:tcPr>
          <w:p w14:paraId="6EDD0094"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778" w:type="dxa"/>
            <w:tcBorders>
              <w:top w:val="nil"/>
              <w:left w:val="nil"/>
              <w:bottom w:val="single" w:sz="8" w:space="0" w:color="auto"/>
              <w:right w:val="single" w:sz="8" w:space="0" w:color="auto"/>
            </w:tcBorders>
            <w:shd w:val="clear" w:color="auto" w:fill="auto"/>
            <w:vAlign w:val="center"/>
            <w:hideMark/>
          </w:tcPr>
          <w:p w14:paraId="2F6C32FD"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815" w:type="dxa"/>
            <w:tcBorders>
              <w:top w:val="nil"/>
              <w:left w:val="nil"/>
              <w:bottom w:val="single" w:sz="8" w:space="0" w:color="auto"/>
              <w:right w:val="single" w:sz="8" w:space="0" w:color="auto"/>
            </w:tcBorders>
            <w:shd w:val="clear" w:color="auto" w:fill="auto"/>
            <w:vAlign w:val="center"/>
            <w:hideMark/>
          </w:tcPr>
          <w:p w14:paraId="64ECEC40"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2449" w:type="dxa"/>
            <w:tcBorders>
              <w:top w:val="nil"/>
              <w:left w:val="nil"/>
              <w:bottom w:val="single" w:sz="8" w:space="0" w:color="auto"/>
              <w:right w:val="single" w:sz="8" w:space="0" w:color="auto"/>
            </w:tcBorders>
            <w:shd w:val="clear" w:color="auto" w:fill="auto"/>
            <w:noWrap/>
            <w:vAlign w:val="center"/>
            <w:hideMark/>
          </w:tcPr>
          <w:p w14:paraId="70303301"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r>
      <w:tr w:rsidR="00190015" w:rsidRPr="00811B20" w14:paraId="1F88B01C" w14:textId="77777777" w:rsidTr="00190015">
        <w:trPr>
          <w:trHeight w:val="300"/>
          <w:jc w:val="center"/>
        </w:trPr>
        <w:tc>
          <w:tcPr>
            <w:tcW w:w="959" w:type="dxa"/>
            <w:tcBorders>
              <w:top w:val="nil"/>
              <w:left w:val="single" w:sz="8" w:space="0" w:color="auto"/>
              <w:bottom w:val="single" w:sz="8" w:space="0" w:color="auto"/>
              <w:right w:val="single" w:sz="8" w:space="0" w:color="auto"/>
            </w:tcBorders>
            <w:shd w:val="clear" w:color="auto" w:fill="auto"/>
            <w:vAlign w:val="center"/>
            <w:hideMark/>
          </w:tcPr>
          <w:p w14:paraId="1BD59C5F" w14:textId="710BAE60" w:rsidR="00190015" w:rsidRPr="00097DA5" w:rsidRDefault="00097DA5" w:rsidP="00190015">
            <w:pPr>
              <w:jc w:val="center"/>
              <w:rPr>
                <w:rFonts w:ascii="Calibri" w:hAnsi="Calibri"/>
                <w:color w:val="000000"/>
                <w:sz w:val="12"/>
                <w:szCs w:val="12"/>
                <w:highlight w:val="yellow"/>
                <w:lang w:val="en-CA" w:eastAsia="en-CA"/>
              </w:rPr>
            </w:pPr>
            <w:r>
              <w:rPr>
                <w:rFonts w:ascii="Calibri" w:hAnsi="Calibri"/>
                <w:color w:val="000000"/>
                <w:sz w:val="12"/>
                <w:szCs w:val="12"/>
                <w:highlight w:val="yellow"/>
                <w:lang w:eastAsia="en-CA"/>
              </w:rPr>
              <w:t/>
            </w:r>
          </w:p>
        </w:tc>
        <w:tc>
          <w:tcPr>
            <w:tcW w:w="822" w:type="dxa"/>
            <w:tcBorders>
              <w:top w:val="nil"/>
              <w:left w:val="nil"/>
              <w:bottom w:val="single" w:sz="8" w:space="0" w:color="auto"/>
              <w:right w:val="single" w:sz="8" w:space="0" w:color="auto"/>
            </w:tcBorders>
            <w:shd w:val="clear" w:color="auto" w:fill="auto"/>
            <w:vAlign w:val="center"/>
            <w:hideMark/>
          </w:tcPr>
          <w:p w14:paraId="6CDCB4F0"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500" w:type="dxa"/>
            <w:tcBorders>
              <w:top w:val="nil"/>
              <w:left w:val="nil"/>
              <w:bottom w:val="single" w:sz="8" w:space="0" w:color="auto"/>
              <w:right w:val="single" w:sz="8" w:space="0" w:color="auto"/>
            </w:tcBorders>
            <w:shd w:val="clear" w:color="auto" w:fill="auto"/>
            <w:vAlign w:val="center"/>
            <w:hideMark/>
          </w:tcPr>
          <w:p w14:paraId="6A163F84" w14:textId="77777777" w:rsidR="00190015" w:rsidRPr="00811B20" w:rsidRDefault="00190015" w:rsidP="00190015">
            <w:pPr>
              <w:jc w:val="center"/>
              <w:rPr>
                <w:rFonts w:ascii="Calibri" w:hAnsi="Calibri"/>
                <w:color w:val="FF0000"/>
                <w:sz w:val="12"/>
                <w:szCs w:val="12"/>
                <w:lang w:val="en-CA" w:eastAsia="en-CA"/>
              </w:rPr>
            </w:pPr>
            <w:r w:rsidRPr="00811B20">
              <w:rPr>
                <w:rFonts w:ascii="Calibri" w:hAnsi="Calibri"/>
                <w:color w:val="FF0000"/>
                <w:sz w:val="12"/>
                <w:szCs w:val="12"/>
                <w:lang w:eastAsia="en-CA"/>
              </w:rPr>
              <w:t> </w:t>
            </w:r>
          </w:p>
        </w:tc>
        <w:tc>
          <w:tcPr>
            <w:tcW w:w="1056" w:type="dxa"/>
            <w:tcBorders>
              <w:top w:val="nil"/>
              <w:left w:val="nil"/>
              <w:bottom w:val="single" w:sz="8" w:space="0" w:color="auto"/>
              <w:right w:val="single" w:sz="8" w:space="0" w:color="auto"/>
            </w:tcBorders>
            <w:shd w:val="clear" w:color="auto" w:fill="auto"/>
            <w:noWrap/>
            <w:vAlign w:val="center"/>
            <w:hideMark/>
          </w:tcPr>
          <w:p w14:paraId="728F8D2E"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Loopback300</w:t>
            </w:r>
          </w:p>
        </w:tc>
        <w:tc>
          <w:tcPr>
            <w:tcW w:w="2449" w:type="dxa"/>
            <w:tcBorders>
              <w:top w:val="nil"/>
              <w:left w:val="nil"/>
              <w:bottom w:val="single" w:sz="8" w:space="0" w:color="auto"/>
              <w:right w:val="single" w:sz="8" w:space="0" w:color="auto"/>
            </w:tcBorders>
            <w:shd w:val="clear" w:color="auto" w:fill="auto"/>
            <w:noWrap/>
            <w:vAlign w:val="bottom"/>
            <w:hideMark/>
          </w:tcPr>
          <w:p w14:paraId="082822F0" w14:textId="5E5B661C" w:rsidR="00190015" w:rsidRPr="00A72D8D" w:rsidRDefault="00190015" w:rsidP="00190015">
            <w:pPr>
              <w:jc w:val="center"/>
              <w:rPr>
                <w:rFonts w:ascii="Calibri" w:hAnsi="Calibri"/>
                <w:color w:val="444444"/>
                <w:sz w:val="14"/>
                <w:szCs w:val="14"/>
                <w:highlight w:val="yellow"/>
                <w:lang w:val="en-CA" w:eastAsia="en-CA"/>
              </w:rPr>
            </w:pPr>
            <w:r w:rsidRPr="00A72D8D">
              <w:rPr>
                <w:rFonts w:ascii="Calibri" w:hAnsi="Calibri"/>
                <w:color w:val="444444"/>
                <w:sz w:val="14"/>
                <w:szCs w:val="14"/>
                <w:highlight w:val="yellow"/>
                <w:lang w:val="en-CA" w:eastAsia="en-CA"/>
              </w:rPr>
              <w:t>100.95.10.221/32</w:t>
            </w:r>
          </w:p>
        </w:tc>
        <w:tc>
          <w:tcPr>
            <w:tcW w:w="963" w:type="dxa"/>
            <w:tcBorders>
              <w:top w:val="nil"/>
              <w:left w:val="nil"/>
              <w:bottom w:val="single" w:sz="8" w:space="0" w:color="auto"/>
              <w:right w:val="single" w:sz="8" w:space="0" w:color="auto"/>
            </w:tcBorders>
            <w:shd w:val="clear" w:color="auto" w:fill="auto"/>
            <w:noWrap/>
            <w:vAlign w:val="center"/>
            <w:hideMark/>
          </w:tcPr>
          <w:p w14:paraId="06D1032B"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778" w:type="dxa"/>
            <w:tcBorders>
              <w:top w:val="nil"/>
              <w:left w:val="nil"/>
              <w:bottom w:val="single" w:sz="8" w:space="0" w:color="auto"/>
              <w:right w:val="single" w:sz="8" w:space="0" w:color="auto"/>
            </w:tcBorders>
            <w:shd w:val="clear" w:color="auto" w:fill="auto"/>
            <w:vAlign w:val="center"/>
            <w:hideMark/>
          </w:tcPr>
          <w:p w14:paraId="1B734205"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815" w:type="dxa"/>
            <w:tcBorders>
              <w:top w:val="nil"/>
              <w:left w:val="nil"/>
              <w:bottom w:val="single" w:sz="8" w:space="0" w:color="auto"/>
              <w:right w:val="single" w:sz="8" w:space="0" w:color="auto"/>
            </w:tcBorders>
            <w:shd w:val="clear" w:color="auto" w:fill="auto"/>
            <w:vAlign w:val="center"/>
            <w:hideMark/>
          </w:tcPr>
          <w:p w14:paraId="2FB8728A"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2449" w:type="dxa"/>
            <w:tcBorders>
              <w:top w:val="nil"/>
              <w:left w:val="nil"/>
              <w:bottom w:val="single" w:sz="8" w:space="0" w:color="auto"/>
              <w:right w:val="single" w:sz="8" w:space="0" w:color="auto"/>
            </w:tcBorders>
            <w:shd w:val="clear" w:color="auto" w:fill="auto"/>
            <w:noWrap/>
            <w:vAlign w:val="center"/>
            <w:hideMark/>
          </w:tcPr>
          <w:p w14:paraId="520EDEDD"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r>
      <w:tr w:rsidR="00190015" w:rsidRPr="00811B20" w14:paraId="74845735" w14:textId="77777777" w:rsidTr="00190015">
        <w:trPr>
          <w:trHeight w:val="300"/>
          <w:jc w:val="center"/>
        </w:trPr>
        <w:tc>
          <w:tcPr>
            <w:tcW w:w="959" w:type="dxa"/>
            <w:tcBorders>
              <w:top w:val="nil"/>
              <w:left w:val="single" w:sz="8" w:space="0" w:color="auto"/>
              <w:bottom w:val="single" w:sz="8" w:space="0" w:color="auto"/>
              <w:right w:val="single" w:sz="8" w:space="0" w:color="auto"/>
            </w:tcBorders>
            <w:shd w:val="clear" w:color="auto" w:fill="auto"/>
            <w:vAlign w:val="center"/>
            <w:hideMark/>
          </w:tcPr>
          <w:p w14:paraId="59D8E442" w14:textId="72BF0F7A" w:rsidR="00190015" w:rsidRPr="00097DA5" w:rsidRDefault="00097DA5" w:rsidP="00190015">
            <w:pPr>
              <w:jc w:val="center"/>
              <w:rPr>
                <w:rFonts w:ascii="Calibri" w:hAnsi="Calibri"/>
                <w:color w:val="000000"/>
                <w:sz w:val="12"/>
                <w:szCs w:val="12"/>
                <w:highlight w:val="yellow"/>
                <w:lang w:val="en-CA" w:eastAsia="en-CA"/>
              </w:rPr>
            </w:pPr>
            <w:r>
              <w:rPr>
                <w:rFonts w:ascii="Calibri" w:hAnsi="Calibri"/>
                <w:color w:val="000000"/>
                <w:sz w:val="12"/>
                <w:szCs w:val="12"/>
                <w:highlight w:val="yellow"/>
                <w:lang w:eastAsia="en-CA"/>
              </w:rPr>
              <w:t/>
            </w:r>
          </w:p>
        </w:tc>
        <w:tc>
          <w:tcPr>
            <w:tcW w:w="822" w:type="dxa"/>
            <w:tcBorders>
              <w:top w:val="nil"/>
              <w:left w:val="nil"/>
              <w:bottom w:val="single" w:sz="8" w:space="0" w:color="auto"/>
              <w:right w:val="single" w:sz="8" w:space="0" w:color="auto"/>
            </w:tcBorders>
            <w:shd w:val="clear" w:color="auto" w:fill="auto"/>
            <w:vAlign w:val="center"/>
            <w:hideMark/>
          </w:tcPr>
          <w:p w14:paraId="70B999C1"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500" w:type="dxa"/>
            <w:tcBorders>
              <w:top w:val="nil"/>
              <w:left w:val="nil"/>
              <w:bottom w:val="single" w:sz="8" w:space="0" w:color="auto"/>
              <w:right w:val="single" w:sz="8" w:space="0" w:color="auto"/>
            </w:tcBorders>
            <w:shd w:val="clear" w:color="auto" w:fill="auto"/>
            <w:vAlign w:val="center"/>
            <w:hideMark/>
          </w:tcPr>
          <w:p w14:paraId="1B4C82E4" w14:textId="77777777" w:rsidR="00190015" w:rsidRPr="00811B20" w:rsidRDefault="00190015" w:rsidP="00190015">
            <w:pPr>
              <w:rPr>
                <w:rFonts w:ascii="Calibri" w:hAnsi="Calibri"/>
                <w:color w:val="000000"/>
                <w:sz w:val="12"/>
                <w:szCs w:val="12"/>
                <w:lang w:val="en-CA" w:eastAsia="en-CA"/>
              </w:rPr>
            </w:pPr>
            <w:r w:rsidRPr="00811B20">
              <w:rPr>
                <w:rFonts w:ascii="Calibri" w:hAnsi="Calibri"/>
                <w:color w:val="000000"/>
                <w:sz w:val="12"/>
                <w:szCs w:val="12"/>
                <w:lang w:eastAsia="en-CA"/>
              </w:rPr>
              <w:t> </w:t>
            </w:r>
          </w:p>
        </w:tc>
        <w:tc>
          <w:tcPr>
            <w:tcW w:w="1056" w:type="dxa"/>
            <w:tcBorders>
              <w:top w:val="nil"/>
              <w:left w:val="nil"/>
              <w:bottom w:val="single" w:sz="8" w:space="0" w:color="auto"/>
              <w:right w:val="single" w:sz="8" w:space="0" w:color="auto"/>
            </w:tcBorders>
            <w:shd w:val="clear" w:color="auto" w:fill="auto"/>
            <w:noWrap/>
            <w:vAlign w:val="center"/>
            <w:hideMark/>
          </w:tcPr>
          <w:p w14:paraId="61462F61"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System IP</w:t>
            </w:r>
          </w:p>
        </w:tc>
        <w:tc>
          <w:tcPr>
            <w:tcW w:w="2449" w:type="dxa"/>
            <w:tcBorders>
              <w:top w:val="nil"/>
              <w:left w:val="nil"/>
              <w:bottom w:val="single" w:sz="8" w:space="0" w:color="auto"/>
              <w:right w:val="single" w:sz="8" w:space="0" w:color="auto"/>
            </w:tcBorders>
            <w:shd w:val="clear" w:color="auto" w:fill="auto"/>
            <w:noWrap/>
            <w:vAlign w:val="center"/>
            <w:hideMark/>
          </w:tcPr>
          <w:p w14:paraId="5C94922D" w14:textId="7CD849D2" w:rsidR="00190015" w:rsidRPr="00A72D8D" w:rsidRDefault="00190015" w:rsidP="00190015">
            <w:pPr>
              <w:jc w:val="center"/>
              <w:rPr>
                <w:rFonts w:ascii="Calibri" w:hAnsi="Calibri"/>
                <w:color w:val="000000"/>
                <w:sz w:val="12"/>
                <w:szCs w:val="12"/>
                <w:highlight w:val="yellow"/>
                <w:lang w:val="en-CA" w:eastAsia="en-CA"/>
              </w:rPr>
            </w:pPr>
            <w:r w:rsidRPr="00A72D8D">
              <w:rPr>
                <w:rFonts w:ascii="Calibri" w:hAnsi="Calibri"/>
                <w:color w:val="000000"/>
                <w:sz w:val="12"/>
                <w:szCs w:val="12"/>
                <w:highlight w:val="yellow"/>
                <w:lang w:val="en-CA" w:eastAsia="en-CA"/>
              </w:rPr>
              <w:t xml:space="preserve"> 209.148.255.151/32</w:t>
            </w:r>
            <w:r w:rsidR="00D50F59">
              <w:rPr>
                <w:rFonts w:ascii="Calibri" w:hAnsi="Calibri"/>
                <w:color w:val="000000"/>
                <w:sz w:val="12"/>
                <w:szCs w:val="12"/>
                <w:highlight w:val="yellow"/>
                <w:lang w:val="en-CA" w:eastAsia="en-CA"/>
              </w:rPr>
              <w:t xml:space="preserve"> </w:t>
            </w:r>
          </w:p>
          <w:p w14:paraId="4AB89E71" w14:textId="1094FA1F" w:rsidR="00D715EC" w:rsidRPr="00A72D8D" w:rsidRDefault="00D715EC" w:rsidP="00D715EC">
            <w:pPr>
              <w:jc w:val="center"/>
              <w:rPr>
                <w:rFonts w:asciiTheme="minorHAnsi" w:hAnsiTheme="minorHAnsi"/>
                <w:sz w:val="12"/>
                <w:szCs w:val="12"/>
                <w:highlight w:val="yellow"/>
                <w:lang w:val="en-CA" w:eastAsia="en-CA"/>
              </w:rPr>
            </w:pPr>
            <w:r w:rsidRPr="00A72D8D">
              <w:rPr>
                <w:rFonts w:asciiTheme="minorHAnsi" w:hAnsiTheme="minorHAnsi"/>
                <w:sz w:val="12"/>
                <w:szCs w:val="12"/>
                <w:highlight w:val="yellow"/>
              </w:rPr>
              <w:t>2001:0506:0020:7FC0::2091:4825:5151</w:t>
            </w:r>
            <w:r w:rsidR="00D50F59">
              <w:rPr>
                <w:rFonts w:asciiTheme="minorHAnsi" w:hAnsiTheme="minorHAnsi"/>
                <w:sz w:val="12"/>
                <w:szCs w:val="12"/>
                <w:highlight w:val="yellow"/>
              </w:rPr>
              <w:t xml:space="preserve"> </w:t>
            </w:r>
          </w:p>
          <w:p w14:paraId="27A32394" w14:textId="77777777" w:rsidR="00D715EC" w:rsidRPr="00A72D8D" w:rsidRDefault="00D715EC" w:rsidP="00190015">
            <w:pPr>
              <w:jc w:val="center"/>
              <w:rPr>
                <w:rFonts w:ascii="Calibri" w:hAnsi="Calibri"/>
                <w:color w:val="000000"/>
                <w:sz w:val="12"/>
                <w:szCs w:val="12"/>
                <w:highlight w:val="yellow"/>
                <w:lang w:val="en-CA" w:eastAsia="en-CA"/>
              </w:rPr>
            </w:pPr>
          </w:p>
        </w:tc>
        <w:tc>
          <w:tcPr>
            <w:tcW w:w="963" w:type="dxa"/>
            <w:tcBorders>
              <w:top w:val="nil"/>
              <w:left w:val="nil"/>
              <w:bottom w:val="single" w:sz="8" w:space="0" w:color="auto"/>
              <w:right w:val="single" w:sz="8" w:space="0" w:color="auto"/>
            </w:tcBorders>
            <w:shd w:val="clear" w:color="auto" w:fill="auto"/>
            <w:noWrap/>
            <w:vAlign w:val="center"/>
            <w:hideMark/>
          </w:tcPr>
          <w:p w14:paraId="3898A607"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strike/>
                <w:color w:val="000000"/>
                <w:sz w:val="12"/>
                <w:szCs w:val="12"/>
                <w:lang w:val="en-CA" w:eastAsia="en-CA"/>
              </w:rPr>
              <w:t> </w:t>
            </w:r>
          </w:p>
        </w:tc>
        <w:tc>
          <w:tcPr>
            <w:tcW w:w="778" w:type="dxa"/>
            <w:tcBorders>
              <w:top w:val="nil"/>
              <w:left w:val="nil"/>
              <w:bottom w:val="single" w:sz="8" w:space="0" w:color="auto"/>
              <w:right w:val="single" w:sz="8" w:space="0" w:color="auto"/>
            </w:tcBorders>
            <w:shd w:val="clear" w:color="auto" w:fill="auto"/>
            <w:vAlign w:val="center"/>
            <w:hideMark/>
          </w:tcPr>
          <w:p w14:paraId="53263C66"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815" w:type="dxa"/>
            <w:tcBorders>
              <w:top w:val="nil"/>
              <w:left w:val="nil"/>
              <w:bottom w:val="single" w:sz="8" w:space="0" w:color="auto"/>
              <w:right w:val="single" w:sz="8" w:space="0" w:color="auto"/>
            </w:tcBorders>
            <w:shd w:val="clear" w:color="auto" w:fill="auto"/>
            <w:vAlign w:val="center"/>
            <w:hideMark/>
          </w:tcPr>
          <w:p w14:paraId="7CE7F76F"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color w:val="000000"/>
                <w:sz w:val="12"/>
                <w:szCs w:val="12"/>
                <w:lang w:val="en-CA" w:eastAsia="en-CA"/>
              </w:rPr>
              <w:t> </w:t>
            </w:r>
          </w:p>
        </w:tc>
        <w:tc>
          <w:tcPr>
            <w:tcW w:w="2449" w:type="dxa"/>
            <w:tcBorders>
              <w:top w:val="nil"/>
              <w:left w:val="nil"/>
              <w:bottom w:val="single" w:sz="8" w:space="0" w:color="auto"/>
              <w:right w:val="single" w:sz="8" w:space="0" w:color="auto"/>
            </w:tcBorders>
            <w:shd w:val="clear" w:color="auto" w:fill="auto"/>
            <w:noWrap/>
            <w:vAlign w:val="center"/>
            <w:hideMark/>
          </w:tcPr>
          <w:p w14:paraId="6A0C4A1E" w14:textId="77777777" w:rsidR="00190015" w:rsidRPr="00811B20" w:rsidRDefault="00190015" w:rsidP="00190015">
            <w:pPr>
              <w:jc w:val="center"/>
              <w:rPr>
                <w:rFonts w:ascii="Calibri" w:hAnsi="Calibri"/>
                <w:color w:val="000000"/>
                <w:sz w:val="12"/>
                <w:szCs w:val="12"/>
                <w:lang w:val="en-CA" w:eastAsia="en-CA"/>
              </w:rPr>
            </w:pPr>
            <w:r w:rsidRPr="00811B20">
              <w:rPr>
                <w:rFonts w:ascii="Calibri" w:hAnsi="Calibri"/>
                <w:strike/>
                <w:color w:val="000000"/>
                <w:sz w:val="12"/>
                <w:szCs w:val="12"/>
                <w:lang w:val="en-CA" w:eastAsia="en-CA"/>
              </w:rPr>
              <w:t> </w:t>
            </w:r>
          </w:p>
        </w:tc>
      </w:tr>
    </w:tbl>
    <w:p w14:paraId="14128531" w14:textId="77777777" w:rsidR="00811B20" w:rsidRDefault="00811B20" w:rsidP="00723400">
      <w:pPr>
        <w:rPr>
          <w:color w:val="FF0000"/>
          <w:sz w:val="40"/>
          <w:szCs w:val="40"/>
          <w:lang w:val="en-US"/>
        </w:rPr>
      </w:pPr>
    </w:p>
    <w:p w14:paraId="2261DE9D" w14:textId="77777777" w:rsidR="00D50F59" w:rsidRDefault="00D50F59" w:rsidP="00D50F59">
      <w:pPr>
        <w:jc w:val="both"/>
        <w:rPr>
          <w:rFonts w:asciiTheme="minorHAnsi" w:hAnsiTheme="minorHAnsi" w:cs="Arial"/>
        </w:rPr>
      </w:pPr>
    </w:p>
    <w:p w14:paraId="1556D200" w14:textId="752FDDA2" w:rsidR="001E184F" w:rsidRPr="005F71E6" w:rsidRDefault="001E184F" w:rsidP="001E184F">
      <w:pPr>
        <w:ind w:left="450"/>
        <w:jc w:val="both"/>
        <w:rPr>
          <w:rFonts w:asciiTheme="minorHAnsi" w:hAnsiTheme="minorHAnsi" w:cs="Arial"/>
        </w:rPr>
      </w:pPr>
      <w:r w:rsidRPr="005F71E6">
        <w:rPr>
          <w:rFonts w:asciiTheme="minorHAnsi" w:hAnsiTheme="minorHAnsi" w:cs="Arial"/>
        </w:rPr>
        <w:t xml:space="preserve">Loopback 0 </w:t>
      </w:r>
      <w:proofErr w:type="spellStart"/>
      <w:r w:rsidRPr="005F71E6">
        <w:rPr>
          <w:rFonts w:asciiTheme="minorHAnsi" w:hAnsiTheme="minorHAnsi" w:cs="Arial"/>
        </w:rPr>
        <w:t>ip</w:t>
      </w:r>
      <w:proofErr w:type="spellEnd"/>
      <w:r w:rsidRPr="005F71E6">
        <w:rPr>
          <w:rFonts w:asciiTheme="minorHAnsi" w:hAnsiTheme="minorHAnsi" w:cs="Arial"/>
        </w:rPr>
        <w:t xml:space="preserve"> address of </w:t>
      </w:r>
      <w:r>
        <w:rPr>
          <w:rFonts w:ascii="Calibri" w:hAnsi="Calibri"/>
          <w:color w:val="000000"/>
          <w:highlight w:val="yellow"/>
          <w:lang w:eastAsia="en-CA"/>
        </w:rPr>
        <w:t/>
      </w:r>
      <w:r w:rsidRPr="001E184F">
        <w:rPr>
          <w:rFonts w:asciiTheme="minorHAnsi" w:hAnsiTheme="minorHAnsi" w:cs="Arial"/>
        </w:rPr>
        <w:t>and</w:t>
      </w:r>
      <w:proofErr w:type="spellEnd"/>
      <w:r w:rsidRPr="001E184F">
        <w:rPr>
          <w:rFonts w:asciiTheme="minorHAnsi" w:hAnsiTheme="minorHAnsi" w:cs="Arial"/>
        </w:rPr>
        <w:t xml:space="preserve"> </w:t>
      </w:r>
      <w:r>
        <w:rPr>
          <w:rFonts w:ascii="Calibri" w:hAnsi="Calibri"/>
          <w:color w:val="000000"/>
          <w:highlight w:val="yellow"/>
          <w:lang w:eastAsia="en-CA"/>
        </w:rPr>
        <w:t/>
      </w:r>
    </w:p>
    <w:p w14:paraId="3EC312D5" w14:textId="77777777" w:rsidR="001E184F" w:rsidRPr="005F71E6" w:rsidRDefault="001E184F" w:rsidP="001E184F">
      <w:pPr>
        <w:ind w:left="450"/>
        <w:jc w:val="both"/>
        <w:rPr>
          <w:rFonts w:asciiTheme="minorHAnsi" w:hAnsiTheme="minorHAnsi" w:cs="Arial"/>
        </w:rPr>
      </w:pPr>
    </w:p>
    <w:tbl>
      <w:tblPr>
        <w:tblW w:w="10026" w:type="dxa"/>
        <w:tblInd w:w="-1" w:type="dxa"/>
        <w:tblLook w:val="04A0" w:firstRow="1" w:lastRow="0" w:firstColumn="1" w:lastColumn="0" w:noHBand="0" w:noVBand="1"/>
      </w:tblPr>
      <w:tblGrid>
        <w:gridCol w:w="1685"/>
        <w:gridCol w:w="3731"/>
        <w:gridCol w:w="4610"/>
      </w:tblGrid>
      <w:tr w:rsidR="001E184F" w:rsidRPr="005F71E6" w14:paraId="0ED11977" w14:textId="77777777" w:rsidTr="00D715EC">
        <w:trPr>
          <w:trHeight w:val="246"/>
        </w:trPr>
        <w:tc>
          <w:tcPr>
            <w:tcW w:w="1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63E22" w14:textId="77777777" w:rsidR="001E184F" w:rsidRPr="00356C09" w:rsidRDefault="001E184F" w:rsidP="00D715EC">
            <w:pPr>
              <w:rPr>
                <w:rFonts w:asciiTheme="minorHAnsi" w:hAnsiTheme="minorHAnsi"/>
                <w:sz w:val="22"/>
                <w:szCs w:val="22"/>
                <w:lang w:val="en-CA" w:eastAsia="zh-CN"/>
              </w:rPr>
            </w:pPr>
            <w:r w:rsidRPr="00356C09">
              <w:rPr>
                <w:rFonts w:asciiTheme="minorHAnsi" w:hAnsiTheme="minorHAnsi"/>
                <w:sz w:val="22"/>
                <w:szCs w:val="22"/>
                <w:lang w:val="en-CA" w:eastAsia="zh-CN"/>
              </w:rPr>
              <w:t>Hostname</w:t>
            </w:r>
          </w:p>
        </w:tc>
        <w:tc>
          <w:tcPr>
            <w:tcW w:w="3731" w:type="dxa"/>
            <w:tcBorders>
              <w:top w:val="single" w:sz="4" w:space="0" w:color="auto"/>
              <w:left w:val="nil"/>
              <w:bottom w:val="single" w:sz="4" w:space="0" w:color="auto"/>
              <w:right w:val="single" w:sz="4" w:space="0" w:color="auto"/>
            </w:tcBorders>
            <w:shd w:val="clear" w:color="auto" w:fill="auto"/>
            <w:noWrap/>
            <w:vAlign w:val="bottom"/>
            <w:hideMark/>
          </w:tcPr>
          <w:p w14:paraId="567A8680" w14:textId="77777777" w:rsidR="001E184F" w:rsidRPr="00356C09" w:rsidRDefault="001E184F" w:rsidP="00D715EC">
            <w:pPr>
              <w:rPr>
                <w:rFonts w:asciiTheme="minorHAnsi" w:hAnsiTheme="minorHAnsi"/>
                <w:sz w:val="22"/>
                <w:szCs w:val="22"/>
                <w:lang w:val="en-CA" w:eastAsia="zh-CN"/>
              </w:rPr>
            </w:pPr>
            <w:r w:rsidRPr="00356C09">
              <w:rPr>
                <w:rFonts w:asciiTheme="minorHAnsi" w:hAnsiTheme="minorHAnsi"/>
                <w:sz w:val="22"/>
                <w:szCs w:val="22"/>
                <w:lang w:val="en-CA" w:eastAsia="zh-CN"/>
              </w:rPr>
              <w:t>Loopback 0 IPv4 address</w:t>
            </w:r>
          </w:p>
        </w:tc>
        <w:tc>
          <w:tcPr>
            <w:tcW w:w="4610" w:type="dxa"/>
            <w:tcBorders>
              <w:top w:val="single" w:sz="4" w:space="0" w:color="auto"/>
              <w:left w:val="nil"/>
              <w:bottom w:val="single" w:sz="4" w:space="0" w:color="auto"/>
              <w:right w:val="single" w:sz="4" w:space="0" w:color="auto"/>
            </w:tcBorders>
            <w:shd w:val="clear" w:color="auto" w:fill="auto"/>
            <w:noWrap/>
            <w:vAlign w:val="bottom"/>
            <w:hideMark/>
          </w:tcPr>
          <w:p w14:paraId="3586C8C6" w14:textId="77777777" w:rsidR="001E184F" w:rsidRPr="00356C09" w:rsidRDefault="001E184F" w:rsidP="00D715EC">
            <w:pPr>
              <w:rPr>
                <w:rFonts w:asciiTheme="minorHAnsi" w:hAnsiTheme="minorHAnsi"/>
                <w:sz w:val="22"/>
                <w:szCs w:val="22"/>
                <w:lang w:val="en-CA" w:eastAsia="zh-CN"/>
              </w:rPr>
            </w:pPr>
            <w:r w:rsidRPr="00356C09">
              <w:rPr>
                <w:rFonts w:asciiTheme="minorHAnsi" w:hAnsiTheme="minorHAnsi"/>
                <w:sz w:val="22"/>
                <w:szCs w:val="22"/>
                <w:lang w:val="en-CA" w:eastAsia="zh-CN"/>
              </w:rPr>
              <w:t>Loopback 0 IPv6 address</w:t>
            </w:r>
          </w:p>
        </w:tc>
      </w:tr>
      <w:tr w:rsidR="001E184F" w:rsidRPr="005F71E6" w14:paraId="7160F288" w14:textId="77777777" w:rsidTr="00D715EC">
        <w:trPr>
          <w:trHeight w:val="246"/>
        </w:trPr>
        <w:tc>
          <w:tcPr>
            <w:tcW w:w="1685" w:type="dxa"/>
            <w:tcBorders>
              <w:top w:val="nil"/>
              <w:left w:val="single" w:sz="4" w:space="0" w:color="auto"/>
              <w:bottom w:val="single" w:sz="4" w:space="0" w:color="auto"/>
              <w:right w:val="single" w:sz="4" w:space="0" w:color="auto"/>
            </w:tcBorders>
            <w:shd w:val="clear" w:color="auto" w:fill="auto"/>
            <w:noWrap/>
            <w:vAlign w:val="bottom"/>
            <w:hideMark/>
          </w:tcPr>
          <w:p w14:paraId="06CAB34A" w14:textId="5A93D024" w:rsidR="001E184F" w:rsidRPr="001E184F" w:rsidRDefault="00ED2B82" w:rsidP="00D715EC">
            <w:pPr>
              <w:rPr>
                <w:rFonts w:asciiTheme="minorHAnsi" w:hAnsiTheme="minorHAnsi"/>
                <w:sz w:val="22"/>
                <w:szCs w:val="22"/>
                <w:lang w:val="en-CA" w:eastAsia="zh-CN"/>
              </w:rPr>
            </w:pPr>
            <w:r>
              <w:rPr>
                <w:rFonts w:ascii="Calibri" w:hAnsi="Calibri"/>
                <w:color w:val="000000"/>
                <w:sz w:val="22"/>
                <w:szCs w:val="22"/>
                <w:highlight w:val="yellow"/>
                <w:lang w:eastAsia="en-CA"/>
              </w:rPr>
              <w:t/>
            </w:r>
          </w:p>
        </w:tc>
        <w:tc>
          <w:tcPr>
            <w:tcW w:w="3731" w:type="dxa"/>
            <w:tcBorders>
              <w:top w:val="nil"/>
              <w:left w:val="nil"/>
              <w:bottom w:val="single" w:sz="4" w:space="0" w:color="auto"/>
              <w:right w:val="single" w:sz="4" w:space="0" w:color="auto"/>
            </w:tcBorders>
            <w:shd w:val="clear" w:color="auto" w:fill="auto"/>
            <w:noWrap/>
            <w:vAlign w:val="bottom"/>
            <w:hideMark/>
          </w:tcPr>
          <w:p w14:paraId="294CD52E" w14:textId="77777777" w:rsidR="001E184F" w:rsidRPr="00254419" w:rsidRDefault="001E184F" w:rsidP="00D715EC">
            <w:pPr>
              <w:rPr>
                <w:rFonts w:asciiTheme="minorHAnsi" w:hAnsiTheme="minorHAnsi"/>
                <w:sz w:val="22"/>
                <w:szCs w:val="22"/>
                <w:lang w:val="en-CA" w:eastAsia="zh-CN"/>
              </w:rPr>
            </w:pPr>
            <w:r w:rsidRPr="001E184F">
              <w:rPr>
                <w:rFonts w:asciiTheme="minorHAnsi" w:hAnsiTheme="minorHAnsi" w:cstheme="minorHAnsi"/>
                <w:sz w:val="22"/>
                <w:szCs w:val="22"/>
                <w:lang w:val="en-US"/>
              </w:rPr>
              <w:t>66.185.86.237</w:t>
            </w:r>
            <w:r w:rsidRPr="00254419">
              <w:rPr>
                <w:rFonts w:asciiTheme="minorHAnsi" w:hAnsiTheme="minorHAnsi" w:cstheme="minorHAnsi"/>
                <w:sz w:val="22"/>
                <w:szCs w:val="22"/>
                <w:lang w:val="en-US"/>
              </w:rPr>
              <w:t>/32</w:t>
            </w:r>
          </w:p>
        </w:tc>
        <w:tc>
          <w:tcPr>
            <w:tcW w:w="4610" w:type="dxa"/>
            <w:tcBorders>
              <w:top w:val="nil"/>
              <w:left w:val="nil"/>
              <w:bottom w:val="single" w:sz="4" w:space="0" w:color="auto"/>
              <w:right w:val="single" w:sz="4" w:space="0" w:color="auto"/>
            </w:tcBorders>
            <w:shd w:val="clear" w:color="auto" w:fill="auto"/>
            <w:noWrap/>
            <w:vAlign w:val="bottom"/>
            <w:hideMark/>
          </w:tcPr>
          <w:p w14:paraId="039B2181" w14:textId="77777777" w:rsidR="001E184F" w:rsidRPr="00254419" w:rsidRDefault="001E184F" w:rsidP="00D715EC">
            <w:pPr>
              <w:rPr>
                <w:rFonts w:asciiTheme="minorHAnsi" w:hAnsiTheme="minorHAnsi"/>
                <w:sz w:val="22"/>
                <w:szCs w:val="22"/>
                <w:lang w:val="en-CA" w:eastAsia="zh-CN"/>
              </w:rPr>
            </w:pPr>
            <w:r w:rsidRPr="001E184F">
              <w:rPr>
                <w:rFonts w:asciiTheme="minorHAnsi" w:hAnsiTheme="minorHAnsi" w:cstheme="minorHAnsi"/>
                <w:sz w:val="22"/>
                <w:szCs w:val="22"/>
                <w:lang w:val="en-US"/>
              </w:rPr>
              <w:t>2001:506:20:7fc</w:t>
            </w:r>
            <w:proofErr w:type="gramStart"/>
            <w:r w:rsidRPr="001E184F">
              <w:rPr>
                <w:rFonts w:asciiTheme="minorHAnsi" w:hAnsiTheme="minorHAnsi" w:cstheme="minorHAnsi"/>
                <w:sz w:val="22"/>
                <w:szCs w:val="22"/>
                <w:lang w:val="en-US"/>
              </w:rPr>
              <w:t>0:0:661:8508:6237</w:t>
            </w:r>
            <w:proofErr w:type="gramEnd"/>
            <w:r w:rsidRPr="00254419">
              <w:rPr>
                <w:rFonts w:asciiTheme="minorHAnsi" w:hAnsiTheme="minorHAnsi"/>
                <w:sz w:val="22"/>
                <w:szCs w:val="22"/>
                <w:lang w:eastAsia="zh-CN"/>
              </w:rPr>
              <w:t>/128</w:t>
            </w:r>
          </w:p>
        </w:tc>
      </w:tr>
      <w:tr w:rsidR="001E184F" w:rsidRPr="005F71E6" w14:paraId="26A2EC00" w14:textId="77777777" w:rsidTr="00D715EC">
        <w:trPr>
          <w:trHeight w:val="246"/>
        </w:trPr>
        <w:tc>
          <w:tcPr>
            <w:tcW w:w="1685" w:type="dxa"/>
            <w:tcBorders>
              <w:top w:val="nil"/>
              <w:left w:val="single" w:sz="4" w:space="0" w:color="auto"/>
              <w:bottom w:val="single" w:sz="4" w:space="0" w:color="auto"/>
              <w:right w:val="single" w:sz="4" w:space="0" w:color="auto"/>
            </w:tcBorders>
            <w:shd w:val="clear" w:color="auto" w:fill="auto"/>
            <w:noWrap/>
            <w:vAlign w:val="bottom"/>
            <w:hideMark/>
          </w:tcPr>
          <w:p w14:paraId="2F452CBD" w14:textId="6E55E1DC" w:rsidR="001E184F" w:rsidRPr="00356C09" w:rsidRDefault="00C07ECB" w:rsidP="00D715EC">
            <w:pPr>
              <w:rPr>
                <w:rFonts w:asciiTheme="minorHAnsi" w:hAnsiTheme="minorHAnsi"/>
                <w:sz w:val="22"/>
                <w:szCs w:val="22"/>
                <w:lang w:val="en-CA" w:eastAsia="zh-CN"/>
              </w:rPr>
            </w:pPr>
            <w:r>
              <w:rPr>
                <w:rFonts w:asciiTheme="minorHAnsi" w:hAnsiTheme="minorHAnsi"/>
                <w:sz w:val="22"/>
                <w:szCs w:val="22"/>
                <w:highlight w:val="yellow"/>
                <w:lang w:val="en-CA" w:eastAsia="zh-CN"/>
              </w:rPr>
              <w:t/>
            </w:r>
          </w:p>
        </w:tc>
        <w:tc>
          <w:tcPr>
            <w:tcW w:w="3731" w:type="dxa"/>
            <w:tcBorders>
              <w:top w:val="nil"/>
              <w:left w:val="nil"/>
              <w:bottom w:val="single" w:sz="4" w:space="0" w:color="auto"/>
              <w:right w:val="single" w:sz="4" w:space="0" w:color="auto"/>
            </w:tcBorders>
            <w:shd w:val="clear" w:color="auto" w:fill="auto"/>
            <w:noWrap/>
            <w:vAlign w:val="bottom"/>
            <w:hideMark/>
          </w:tcPr>
          <w:p w14:paraId="0BD226B4" w14:textId="77777777" w:rsidR="001E184F" w:rsidRPr="00254419" w:rsidRDefault="001E184F" w:rsidP="00D715EC">
            <w:pPr>
              <w:rPr>
                <w:rFonts w:asciiTheme="minorHAnsi" w:hAnsiTheme="minorHAnsi"/>
                <w:sz w:val="22"/>
                <w:szCs w:val="22"/>
                <w:lang w:val="en-CA" w:eastAsia="zh-CN"/>
              </w:rPr>
            </w:pPr>
            <w:r w:rsidRPr="001E184F">
              <w:rPr>
                <w:rFonts w:asciiTheme="minorHAnsi" w:hAnsiTheme="minorHAnsi" w:cstheme="minorHAnsi"/>
                <w:sz w:val="22"/>
                <w:szCs w:val="22"/>
                <w:lang w:val="en-US"/>
              </w:rPr>
              <w:t>66.185.86.238</w:t>
            </w:r>
            <w:r w:rsidRPr="00254419">
              <w:rPr>
                <w:rFonts w:asciiTheme="minorHAnsi" w:hAnsiTheme="minorHAnsi" w:cstheme="minorHAnsi"/>
                <w:sz w:val="22"/>
                <w:szCs w:val="22"/>
                <w:lang w:val="en-US"/>
              </w:rPr>
              <w:t>/32</w:t>
            </w:r>
          </w:p>
        </w:tc>
        <w:tc>
          <w:tcPr>
            <w:tcW w:w="4610" w:type="dxa"/>
            <w:tcBorders>
              <w:top w:val="nil"/>
              <w:left w:val="nil"/>
              <w:bottom w:val="single" w:sz="4" w:space="0" w:color="auto"/>
              <w:right w:val="single" w:sz="4" w:space="0" w:color="auto"/>
            </w:tcBorders>
            <w:shd w:val="clear" w:color="auto" w:fill="auto"/>
            <w:noWrap/>
            <w:vAlign w:val="bottom"/>
            <w:hideMark/>
          </w:tcPr>
          <w:p w14:paraId="18238B47" w14:textId="77777777" w:rsidR="001E184F" w:rsidRPr="00254419" w:rsidRDefault="001E184F" w:rsidP="00D715EC">
            <w:pPr>
              <w:rPr>
                <w:rFonts w:asciiTheme="minorHAnsi" w:hAnsiTheme="minorHAnsi"/>
                <w:sz w:val="22"/>
                <w:szCs w:val="22"/>
                <w:lang w:val="en-CA" w:eastAsia="zh-CN"/>
              </w:rPr>
            </w:pPr>
            <w:r w:rsidRPr="001E184F">
              <w:rPr>
                <w:rFonts w:asciiTheme="minorHAnsi" w:hAnsiTheme="minorHAnsi" w:cstheme="minorHAnsi"/>
                <w:sz w:val="22"/>
                <w:szCs w:val="22"/>
                <w:lang w:val="en-US"/>
              </w:rPr>
              <w:t>2001:506:20:7fc</w:t>
            </w:r>
            <w:proofErr w:type="gramStart"/>
            <w:r w:rsidRPr="001E184F">
              <w:rPr>
                <w:rFonts w:asciiTheme="minorHAnsi" w:hAnsiTheme="minorHAnsi" w:cstheme="minorHAnsi"/>
                <w:sz w:val="22"/>
                <w:szCs w:val="22"/>
                <w:lang w:val="en-US"/>
              </w:rPr>
              <w:t>0:0:661:8508:6238</w:t>
            </w:r>
            <w:proofErr w:type="gramEnd"/>
            <w:r w:rsidRPr="00254419">
              <w:rPr>
                <w:rFonts w:asciiTheme="minorHAnsi" w:hAnsiTheme="minorHAnsi"/>
                <w:sz w:val="22"/>
                <w:szCs w:val="22"/>
                <w:lang w:val="en-CA" w:eastAsia="zh-CN"/>
              </w:rPr>
              <w:t>/128</w:t>
            </w:r>
          </w:p>
        </w:tc>
      </w:tr>
    </w:tbl>
    <w:p w14:paraId="5344813C" w14:textId="77777777" w:rsidR="001E184F" w:rsidRDefault="001E184F" w:rsidP="00BF2876">
      <w:pPr>
        <w:ind w:left="450"/>
        <w:jc w:val="both"/>
        <w:rPr>
          <w:rFonts w:asciiTheme="minorHAnsi" w:hAnsiTheme="minorHAnsi" w:cs="Arial"/>
        </w:rPr>
      </w:pPr>
    </w:p>
    <w:p w14:paraId="061EAE59" w14:textId="77777777" w:rsidR="00DA5652" w:rsidRPr="005F71E6" w:rsidRDefault="00DA5652" w:rsidP="00BF2876">
      <w:pPr>
        <w:ind w:left="450"/>
        <w:jc w:val="both"/>
        <w:rPr>
          <w:rFonts w:asciiTheme="minorHAnsi" w:hAnsiTheme="minorHAnsi" w:cs="Arial"/>
        </w:rPr>
      </w:pPr>
    </w:p>
    <w:p w14:paraId="62132DC0" w14:textId="77777777" w:rsidR="00BF2876" w:rsidRPr="005F71E6" w:rsidRDefault="00BF2876" w:rsidP="0046341D">
      <w:pPr>
        <w:jc w:val="both"/>
        <w:rPr>
          <w:rFonts w:asciiTheme="minorHAnsi" w:hAnsiTheme="minorHAnsi" w:cs="Arial"/>
          <w:strike/>
          <w:sz w:val="24"/>
          <w:szCs w:val="24"/>
        </w:rPr>
      </w:pPr>
    </w:p>
    <w:p w14:paraId="14CEF90B" w14:textId="77777777" w:rsidR="00066A16" w:rsidRPr="005F71E6" w:rsidRDefault="00066A16" w:rsidP="00FB5F51">
      <w:pPr>
        <w:numPr>
          <w:ilvl w:val="0"/>
          <w:numId w:val="3"/>
        </w:numPr>
        <w:jc w:val="both"/>
        <w:rPr>
          <w:rFonts w:asciiTheme="minorHAnsi" w:eastAsia="Calibri" w:hAnsiTheme="minorHAnsi" w:cs="Arial"/>
          <w:szCs w:val="22"/>
          <w:lang w:val="en-US"/>
        </w:rPr>
      </w:pPr>
      <w:r w:rsidRPr="005F71E6">
        <w:rPr>
          <w:rFonts w:asciiTheme="minorHAnsi" w:eastAsia="Calibri" w:hAnsiTheme="minorHAnsi" w:cs="Arial"/>
          <w:szCs w:val="22"/>
          <w:lang w:val="en-US"/>
        </w:rPr>
        <w:t>The PHUB prefix is a /40 assigned to the PHUB that is used to assign the customer routed blocks.  It’s in the config as the “IPv6_IGP_BUSINESS” prefix list.</w:t>
      </w:r>
    </w:p>
    <w:p w14:paraId="6334C9C0" w14:textId="77777777" w:rsidR="00066A16" w:rsidRPr="005F71E6" w:rsidRDefault="00066A16" w:rsidP="00FB5F51">
      <w:pPr>
        <w:numPr>
          <w:ilvl w:val="0"/>
          <w:numId w:val="3"/>
        </w:numPr>
        <w:jc w:val="both"/>
        <w:rPr>
          <w:rFonts w:asciiTheme="minorHAnsi" w:eastAsia="Calibri" w:hAnsiTheme="minorHAnsi" w:cs="Arial"/>
          <w:szCs w:val="22"/>
          <w:lang w:val="en-US"/>
        </w:rPr>
      </w:pPr>
      <w:r w:rsidRPr="005F71E6">
        <w:rPr>
          <w:rFonts w:asciiTheme="minorHAnsi" w:eastAsia="Calibri" w:hAnsiTheme="minorHAnsi" w:cs="Arial"/>
          <w:szCs w:val="22"/>
          <w:lang w:val="en-US"/>
        </w:rPr>
        <w:t>The PHUB p2p prefix is a /60 assigned to the PHUB to use for customer p2p’s.  It’s in the config as the “IPv6_P2P_IGP_ACCESS” prefix list</w:t>
      </w:r>
    </w:p>
    <w:p w14:paraId="7B2CB1C6" w14:textId="77777777" w:rsidR="00066A16" w:rsidRPr="005F71E6" w:rsidRDefault="00066A16" w:rsidP="00FB5F51">
      <w:pPr>
        <w:numPr>
          <w:ilvl w:val="0"/>
          <w:numId w:val="3"/>
        </w:numPr>
        <w:jc w:val="both"/>
        <w:rPr>
          <w:rFonts w:asciiTheme="minorHAnsi" w:eastAsia="Calibri" w:hAnsiTheme="minorHAnsi" w:cs="Arial"/>
          <w:szCs w:val="22"/>
          <w:lang w:val="en-US"/>
        </w:rPr>
      </w:pPr>
      <w:r w:rsidRPr="005F71E6">
        <w:rPr>
          <w:rFonts w:asciiTheme="minorHAnsi" w:eastAsia="Calibri" w:hAnsiTheme="minorHAnsi" w:cs="Arial"/>
          <w:szCs w:val="22"/>
          <w:lang w:val="en-US"/>
        </w:rPr>
        <w:t>The PHUB community is a community in the 812:9xxx range that is usually the same as the last four digits in the ISIS area.  It’s in the config as “&lt;PHUBNAME&gt;-</w:t>
      </w:r>
      <w:proofErr w:type="gramStart"/>
      <w:r w:rsidRPr="005F71E6">
        <w:rPr>
          <w:rFonts w:asciiTheme="minorHAnsi" w:eastAsia="Calibri" w:hAnsiTheme="minorHAnsi" w:cs="Arial"/>
          <w:szCs w:val="22"/>
          <w:lang w:val="en-US"/>
        </w:rPr>
        <w:t>COMM”  (</w:t>
      </w:r>
      <w:proofErr w:type="spellStart"/>
      <w:proofErr w:type="gramEnd"/>
      <w:r w:rsidRPr="005F71E6">
        <w:rPr>
          <w:rFonts w:asciiTheme="minorHAnsi" w:eastAsia="Calibri" w:hAnsiTheme="minorHAnsi" w:cs="Arial"/>
          <w:szCs w:val="22"/>
          <w:lang w:val="en-US"/>
        </w:rPr>
        <w:t>ie</w:t>
      </w:r>
      <w:proofErr w:type="spellEnd"/>
      <w:r w:rsidRPr="005F71E6">
        <w:rPr>
          <w:rFonts w:asciiTheme="minorHAnsi" w:eastAsia="Calibri" w:hAnsiTheme="minorHAnsi" w:cs="Arial"/>
          <w:szCs w:val="22"/>
          <w:lang w:val="en-US"/>
        </w:rPr>
        <w:t>. WLFDLE-COMM)</w:t>
      </w:r>
    </w:p>
    <w:p w14:paraId="7CACEFC3" w14:textId="77777777" w:rsidR="00066A16" w:rsidRPr="005F71E6" w:rsidRDefault="00066A16" w:rsidP="00FB5F51">
      <w:pPr>
        <w:numPr>
          <w:ilvl w:val="0"/>
          <w:numId w:val="3"/>
        </w:numPr>
        <w:jc w:val="both"/>
        <w:rPr>
          <w:rFonts w:asciiTheme="minorHAnsi" w:eastAsia="Calibri" w:hAnsiTheme="minorHAnsi" w:cs="Arial"/>
          <w:szCs w:val="22"/>
          <w:lang w:val="en-US"/>
        </w:rPr>
      </w:pPr>
      <w:r w:rsidRPr="005F71E6">
        <w:rPr>
          <w:rFonts w:asciiTheme="minorHAnsi" w:eastAsia="Calibri" w:hAnsiTheme="minorHAnsi" w:cs="Arial"/>
          <w:szCs w:val="22"/>
          <w:lang w:val="en-US"/>
        </w:rPr>
        <w:t>The Regional community is in the config as “REGIONAL-&lt;REGION&gt;-COMM” (</w:t>
      </w:r>
      <w:proofErr w:type="spellStart"/>
      <w:r w:rsidRPr="005F71E6">
        <w:rPr>
          <w:rFonts w:asciiTheme="minorHAnsi" w:eastAsia="Calibri" w:hAnsiTheme="minorHAnsi" w:cs="Arial"/>
          <w:szCs w:val="22"/>
          <w:lang w:val="en-US"/>
        </w:rPr>
        <w:t>ie</w:t>
      </w:r>
      <w:proofErr w:type="spellEnd"/>
      <w:r w:rsidRPr="005F71E6">
        <w:rPr>
          <w:rFonts w:asciiTheme="minorHAnsi" w:eastAsia="Calibri" w:hAnsiTheme="minorHAnsi" w:cs="Arial"/>
          <w:szCs w:val="22"/>
          <w:lang w:val="en-US"/>
        </w:rPr>
        <w:t>. REGIONAL-D-COMM)</w:t>
      </w:r>
    </w:p>
    <w:p w14:paraId="21B2481B" w14:textId="77777777" w:rsidR="00D50F59" w:rsidRDefault="00D50F59" w:rsidP="00066A16">
      <w:pPr>
        <w:jc w:val="both"/>
        <w:rPr>
          <w:rFonts w:asciiTheme="minorHAnsi" w:hAnsiTheme="minorHAnsi" w:cs="Arial"/>
        </w:rPr>
      </w:pPr>
    </w:p>
    <w:p w14:paraId="1F944E0E" w14:textId="77777777" w:rsidR="00066A16" w:rsidRPr="005F71E6" w:rsidRDefault="00066A16" w:rsidP="00066A16">
      <w:pPr>
        <w:jc w:val="both"/>
        <w:rPr>
          <w:rFonts w:asciiTheme="minorHAnsi" w:hAnsiTheme="minorHAnsi" w:cs="Arial"/>
        </w:rPr>
      </w:pPr>
    </w:p>
    <w:tbl>
      <w:tblPr>
        <w:tblW w:w="9260" w:type="dxa"/>
        <w:tblInd w:w="93" w:type="dxa"/>
        <w:tblLook w:val="04A0" w:firstRow="1" w:lastRow="0" w:firstColumn="1" w:lastColumn="0" w:noHBand="0" w:noVBand="1"/>
      </w:tblPr>
      <w:tblGrid>
        <w:gridCol w:w="4140"/>
        <w:gridCol w:w="5120"/>
      </w:tblGrid>
      <w:tr w:rsidR="00066A16" w:rsidRPr="005F71E6" w14:paraId="7E2EE51D" w14:textId="77777777" w:rsidTr="00A229C3">
        <w:trPr>
          <w:trHeight w:val="300"/>
        </w:trPr>
        <w:tc>
          <w:tcPr>
            <w:tcW w:w="4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33393" w14:textId="77777777" w:rsidR="00066A16" w:rsidRPr="005F71E6" w:rsidRDefault="00066A16" w:rsidP="00066A16">
            <w:pPr>
              <w:jc w:val="cente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Prefix List Name</w:t>
            </w:r>
          </w:p>
        </w:tc>
        <w:tc>
          <w:tcPr>
            <w:tcW w:w="5120" w:type="dxa"/>
            <w:tcBorders>
              <w:top w:val="single" w:sz="4" w:space="0" w:color="auto"/>
              <w:left w:val="nil"/>
              <w:bottom w:val="single" w:sz="4" w:space="0" w:color="auto"/>
              <w:right w:val="single" w:sz="4" w:space="0" w:color="auto"/>
            </w:tcBorders>
            <w:shd w:val="clear" w:color="auto" w:fill="auto"/>
            <w:noWrap/>
            <w:vAlign w:val="bottom"/>
            <w:hideMark/>
          </w:tcPr>
          <w:p w14:paraId="1F5E42A1" w14:textId="77777777" w:rsidR="00066A16" w:rsidRPr="005F71E6" w:rsidRDefault="00066A16" w:rsidP="00066A16">
            <w:pPr>
              <w:jc w:val="cente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Prefix</w:t>
            </w:r>
          </w:p>
        </w:tc>
      </w:tr>
      <w:tr w:rsidR="0009314C" w:rsidRPr="005F71E6" w14:paraId="2FB4E7F4" w14:textId="77777777" w:rsidTr="002E179D">
        <w:trPr>
          <w:trHeight w:val="300"/>
        </w:trPr>
        <w:tc>
          <w:tcPr>
            <w:tcW w:w="4140" w:type="dxa"/>
            <w:tcBorders>
              <w:top w:val="nil"/>
              <w:left w:val="single" w:sz="4" w:space="0" w:color="auto"/>
              <w:bottom w:val="single" w:sz="4" w:space="0" w:color="auto"/>
              <w:right w:val="single" w:sz="4" w:space="0" w:color="auto"/>
            </w:tcBorders>
            <w:shd w:val="clear" w:color="auto" w:fill="auto"/>
            <w:noWrap/>
            <w:vAlign w:val="bottom"/>
            <w:hideMark/>
          </w:tcPr>
          <w:p w14:paraId="68188670" w14:textId="77777777" w:rsidR="0009314C" w:rsidRPr="005F71E6" w:rsidRDefault="0009314C" w:rsidP="00066A16">
            <w:pP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IPv6_IGP_BUSINESS</w:t>
            </w:r>
          </w:p>
        </w:tc>
        <w:tc>
          <w:tcPr>
            <w:tcW w:w="5120" w:type="dxa"/>
            <w:tcBorders>
              <w:top w:val="nil"/>
              <w:left w:val="nil"/>
              <w:bottom w:val="single" w:sz="4" w:space="0" w:color="auto"/>
              <w:right w:val="single" w:sz="4" w:space="0" w:color="auto"/>
            </w:tcBorders>
            <w:shd w:val="clear" w:color="auto" w:fill="FFFF00"/>
            <w:noWrap/>
            <w:vAlign w:val="center"/>
          </w:tcPr>
          <w:p w14:paraId="0FEA6F1A" w14:textId="77777777" w:rsidR="0009314C" w:rsidRPr="00AF0D01" w:rsidRDefault="00B30EFC" w:rsidP="00C0408A">
            <w:pPr>
              <w:rPr>
                <w:rFonts w:asciiTheme="minorHAnsi" w:hAnsiTheme="minorHAnsi"/>
                <w:b/>
                <w:bCs/>
              </w:rPr>
            </w:pPr>
            <w:proofErr w:type="gramStart"/>
            <w:r w:rsidRPr="00B30EFC">
              <w:rPr>
                <w:rFonts w:asciiTheme="minorHAnsi" w:hAnsiTheme="minorHAnsi"/>
                <w:b/>
                <w:bCs/>
              </w:rPr>
              <w:t>2606:f</w:t>
            </w:r>
            <w:proofErr w:type="gramEnd"/>
            <w:r w:rsidRPr="00B30EFC">
              <w:rPr>
                <w:rFonts w:asciiTheme="minorHAnsi" w:hAnsiTheme="minorHAnsi"/>
                <w:b/>
                <w:bCs/>
              </w:rPr>
              <w:t>900:b500::/40</w:t>
            </w:r>
            <w:r w:rsidR="00276042" w:rsidRPr="00AF0D01">
              <w:rPr>
                <w:rFonts w:asciiTheme="minorHAnsi" w:hAnsiTheme="minorHAnsi"/>
                <w:b/>
                <w:bCs/>
              </w:rPr>
              <w:t xml:space="preserve"> longer</w:t>
            </w:r>
          </w:p>
        </w:tc>
      </w:tr>
      <w:tr w:rsidR="0009314C" w:rsidRPr="005F71E6" w14:paraId="71BD9C76" w14:textId="77777777" w:rsidTr="002E179D">
        <w:trPr>
          <w:trHeight w:val="300"/>
        </w:trPr>
        <w:tc>
          <w:tcPr>
            <w:tcW w:w="4140" w:type="dxa"/>
            <w:tcBorders>
              <w:top w:val="nil"/>
              <w:left w:val="single" w:sz="4" w:space="0" w:color="auto"/>
              <w:bottom w:val="single" w:sz="4" w:space="0" w:color="auto"/>
              <w:right w:val="single" w:sz="4" w:space="0" w:color="auto"/>
            </w:tcBorders>
            <w:shd w:val="clear" w:color="auto" w:fill="auto"/>
            <w:noWrap/>
            <w:vAlign w:val="bottom"/>
            <w:hideMark/>
          </w:tcPr>
          <w:p w14:paraId="4A333543" w14:textId="77777777" w:rsidR="0009314C" w:rsidRPr="005F71E6" w:rsidRDefault="0009314C" w:rsidP="00066A16">
            <w:pP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IPv6_P2P_IGP_ACCESS</w:t>
            </w:r>
          </w:p>
        </w:tc>
        <w:tc>
          <w:tcPr>
            <w:tcW w:w="5120" w:type="dxa"/>
            <w:tcBorders>
              <w:top w:val="nil"/>
              <w:left w:val="nil"/>
              <w:bottom w:val="single" w:sz="4" w:space="0" w:color="auto"/>
              <w:right w:val="single" w:sz="4" w:space="0" w:color="auto"/>
            </w:tcBorders>
            <w:shd w:val="clear" w:color="auto" w:fill="FFFF00"/>
            <w:noWrap/>
            <w:vAlign w:val="center"/>
          </w:tcPr>
          <w:p w14:paraId="298F18F8" w14:textId="77777777" w:rsidR="0009314C" w:rsidRPr="00AF0D01" w:rsidRDefault="00B30EFC" w:rsidP="001E0288">
            <w:pPr>
              <w:rPr>
                <w:rFonts w:asciiTheme="minorHAnsi" w:hAnsiTheme="minorHAnsi"/>
                <w:b/>
                <w:bCs/>
              </w:rPr>
            </w:pPr>
            <w:proofErr w:type="gramStart"/>
            <w:r w:rsidRPr="00B30EFC">
              <w:rPr>
                <w:rFonts w:asciiTheme="minorHAnsi" w:hAnsiTheme="minorHAnsi"/>
                <w:b/>
                <w:bCs/>
              </w:rPr>
              <w:t>2606:f</w:t>
            </w:r>
            <w:proofErr w:type="gramEnd"/>
            <w:r w:rsidRPr="00B30EFC">
              <w:rPr>
                <w:rFonts w:asciiTheme="minorHAnsi" w:hAnsiTheme="minorHAnsi"/>
                <w:b/>
                <w:bCs/>
              </w:rPr>
              <w:t xml:space="preserve">900:6001:2e0::/60 </w:t>
            </w:r>
            <w:r w:rsidR="002E16A5" w:rsidRPr="00AF0D01">
              <w:rPr>
                <w:rFonts w:asciiTheme="minorHAnsi" w:hAnsiTheme="minorHAnsi"/>
                <w:b/>
                <w:bCs/>
              </w:rPr>
              <w:t>longer</w:t>
            </w:r>
          </w:p>
        </w:tc>
      </w:tr>
    </w:tbl>
    <w:p w14:paraId="122847D1" w14:textId="77777777" w:rsidR="00066A16" w:rsidRDefault="00066A16" w:rsidP="00066A16">
      <w:pPr>
        <w:jc w:val="both"/>
        <w:rPr>
          <w:rFonts w:asciiTheme="minorHAnsi" w:hAnsiTheme="minorHAnsi" w:cs="Arial"/>
        </w:rPr>
      </w:pPr>
    </w:p>
    <w:p w14:paraId="2E57D499" w14:textId="77777777" w:rsidR="00AF0D01" w:rsidRDefault="00AF0D01" w:rsidP="00066A16">
      <w:pPr>
        <w:jc w:val="both"/>
        <w:rPr>
          <w:rFonts w:asciiTheme="minorHAnsi" w:hAnsiTheme="minorHAnsi" w:cs="Arial"/>
        </w:rPr>
      </w:pPr>
    </w:p>
    <w:p w14:paraId="2CE362A0" w14:textId="036BCFBC" w:rsidR="00066A16" w:rsidRDefault="00066A16" w:rsidP="00066A16">
      <w:pPr>
        <w:jc w:val="both"/>
        <w:rPr>
          <w:rFonts w:asciiTheme="minorHAnsi" w:hAnsiTheme="minorHAnsi" w:cs="Arial"/>
        </w:rPr>
      </w:pPr>
    </w:p>
    <w:p w14:paraId="5A0D0309" w14:textId="77777777" w:rsidR="00D50F59" w:rsidRPr="005F71E6" w:rsidRDefault="00D50F59" w:rsidP="00066A16">
      <w:pPr>
        <w:jc w:val="both"/>
        <w:rPr>
          <w:rFonts w:asciiTheme="minorHAnsi" w:hAnsiTheme="minorHAnsi" w:cs="Arial"/>
        </w:rPr>
      </w:pPr>
    </w:p>
    <w:tbl>
      <w:tblPr>
        <w:tblW w:w="9260" w:type="dxa"/>
        <w:tblInd w:w="93" w:type="dxa"/>
        <w:tblLook w:val="04A0" w:firstRow="1" w:lastRow="0" w:firstColumn="1" w:lastColumn="0" w:noHBand="0" w:noVBand="1"/>
      </w:tblPr>
      <w:tblGrid>
        <w:gridCol w:w="4140"/>
        <w:gridCol w:w="5120"/>
      </w:tblGrid>
      <w:tr w:rsidR="00066A16" w:rsidRPr="005F71E6" w14:paraId="535A9503" w14:textId="77777777" w:rsidTr="00E31025">
        <w:trPr>
          <w:trHeight w:val="300"/>
        </w:trPr>
        <w:tc>
          <w:tcPr>
            <w:tcW w:w="4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510B" w14:textId="77777777" w:rsidR="00066A16" w:rsidRPr="005F71E6" w:rsidRDefault="00066A16" w:rsidP="00066A16">
            <w:pPr>
              <w:jc w:val="cente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Community Name</w:t>
            </w:r>
          </w:p>
        </w:tc>
        <w:tc>
          <w:tcPr>
            <w:tcW w:w="5120" w:type="dxa"/>
            <w:tcBorders>
              <w:top w:val="single" w:sz="4" w:space="0" w:color="auto"/>
              <w:left w:val="nil"/>
              <w:bottom w:val="single" w:sz="4" w:space="0" w:color="auto"/>
              <w:right w:val="single" w:sz="4" w:space="0" w:color="auto"/>
            </w:tcBorders>
            <w:shd w:val="clear" w:color="auto" w:fill="auto"/>
            <w:noWrap/>
            <w:vAlign w:val="bottom"/>
            <w:hideMark/>
          </w:tcPr>
          <w:p w14:paraId="2670E053" w14:textId="77777777" w:rsidR="00066A16" w:rsidRPr="005F71E6" w:rsidRDefault="00066A16" w:rsidP="00066A16">
            <w:pPr>
              <w:jc w:val="center"/>
              <w:rPr>
                <w:rFonts w:asciiTheme="minorHAnsi" w:hAnsiTheme="minorHAnsi"/>
                <w:color w:val="000000"/>
                <w:sz w:val="22"/>
                <w:szCs w:val="22"/>
                <w:lang w:val="en-CA" w:eastAsia="zh-CN"/>
              </w:rPr>
            </w:pPr>
            <w:r w:rsidRPr="005F71E6">
              <w:rPr>
                <w:rFonts w:asciiTheme="minorHAnsi" w:hAnsiTheme="minorHAnsi"/>
                <w:color w:val="000000"/>
                <w:sz w:val="22"/>
                <w:szCs w:val="22"/>
                <w:lang w:val="en-CA" w:eastAsia="zh-CN"/>
              </w:rPr>
              <w:t>Community Member</w:t>
            </w:r>
          </w:p>
        </w:tc>
      </w:tr>
      <w:tr w:rsidR="00066A16" w:rsidRPr="005F71E6" w14:paraId="34A344CA" w14:textId="77777777" w:rsidTr="00E31025">
        <w:trPr>
          <w:trHeight w:val="300"/>
        </w:trPr>
        <w:tc>
          <w:tcPr>
            <w:tcW w:w="4140" w:type="dxa"/>
            <w:tcBorders>
              <w:top w:val="nil"/>
              <w:left w:val="single" w:sz="4" w:space="0" w:color="auto"/>
              <w:bottom w:val="single" w:sz="4" w:space="0" w:color="auto"/>
              <w:right w:val="single" w:sz="4" w:space="0" w:color="auto"/>
            </w:tcBorders>
            <w:shd w:val="clear" w:color="auto" w:fill="auto"/>
            <w:noWrap/>
            <w:vAlign w:val="bottom"/>
          </w:tcPr>
          <w:p w14:paraId="55136B28" w14:textId="77777777" w:rsidR="00066A16" w:rsidRPr="005F71E6" w:rsidRDefault="00500584" w:rsidP="00066A16">
            <w:pPr>
              <w:rPr>
                <w:rFonts w:asciiTheme="minorHAnsi" w:hAnsiTheme="minorHAnsi"/>
                <w:b/>
                <w:color w:val="000000"/>
                <w:sz w:val="22"/>
                <w:szCs w:val="22"/>
                <w:lang w:val="en-CA" w:eastAsia="zh-CN"/>
              </w:rPr>
            </w:pPr>
            <w:r w:rsidRPr="00500584">
              <w:rPr>
                <w:rFonts w:asciiTheme="minorHAnsi" w:hAnsiTheme="minorHAnsi"/>
                <w:b/>
                <w:color w:val="000000"/>
                <w:lang w:eastAsia="zh-CN"/>
              </w:rPr>
              <w:lastRenderedPageBreak/>
              <w:t>KWKW-COMM</w:t>
            </w:r>
          </w:p>
        </w:tc>
        <w:tc>
          <w:tcPr>
            <w:tcW w:w="5120" w:type="dxa"/>
            <w:tcBorders>
              <w:top w:val="nil"/>
              <w:left w:val="nil"/>
              <w:bottom w:val="single" w:sz="4" w:space="0" w:color="auto"/>
              <w:right w:val="single" w:sz="4" w:space="0" w:color="auto"/>
            </w:tcBorders>
            <w:shd w:val="clear" w:color="auto" w:fill="auto"/>
            <w:noWrap/>
            <w:vAlign w:val="center"/>
          </w:tcPr>
          <w:p w14:paraId="6502B9EA" w14:textId="77777777" w:rsidR="00066A16" w:rsidRPr="005F71E6" w:rsidRDefault="00500584" w:rsidP="00066A16">
            <w:pPr>
              <w:rPr>
                <w:rFonts w:asciiTheme="minorHAnsi" w:hAnsiTheme="minorHAnsi"/>
                <w:b/>
                <w:color w:val="000000"/>
                <w:lang w:val="en-CA" w:eastAsia="zh-CN"/>
              </w:rPr>
            </w:pPr>
            <w:r w:rsidRPr="00500584">
              <w:rPr>
                <w:rFonts w:asciiTheme="minorHAnsi" w:hAnsiTheme="minorHAnsi"/>
                <w:b/>
                <w:color w:val="000000"/>
                <w:lang w:val="en-CA" w:eastAsia="zh-CN"/>
              </w:rPr>
              <w:t>812:9015</w:t>
            </w:r>
          </w:p>
        </w:tc>
      </w:tr>
      <w:tr w:rsidR="00066A16" w:rsidRPr="005F71E6" w14:paraId="140FD6F5" w14:textId="77777777" w:rsidTr="00E31025">
        <w:trPr>
          <w:trHeight w:val="300"/>
        </w:trPr>
        <w:tc>
          <w:tcPr>
            <w:tcW w:w="4140" w:type="dxa"/>
            <w:tcBorders>
              <w:top w:val="nil"/>
              <w:left w:val="single" w:sz="4" w:space="0" w:color="auto"/>
              <w:bottom w:val="single" w:sz="4" w:space="0" w:color="auto"/>
              <w:right w:val="single" w:sz="4" w:space="0" w:color="auto"/>
            </w:tcBorders>
            <w:shd w:val="clear" w:color="auto" w:fill="auto"/>
            <w:noWrap/>
            <w:vAlign w:val="bottom"/>
          </w:tcPr>
          <w:p w14:paraId="7692B9BE" w14:textId="77777777" w:rsidR="00066A16" w:rsidRPr="005F71E6" w:rsidRDefault="00500584" w:rsidP="00066A16">
            <w:pPr>
              <w:rPr>
                <w:rFonts w:asciiTheme="minorHAnsi" w:hAnsiTheme="minorHAnsi"/>
                <w:b/>
                <w:color w:val="000000"/>
                <w:sz w:val="22"/>
                <w:szCs w:val="22"/>
                <w:lang w:val="en-CA" w:eastAsia="zh-CN"/>
              </w:rPr>
            </w:pPr>
            <w:r w:rsidRPr="00500584">
              <w:rPr>
                <w:rFonts w:asciiTheme="minorHAnsi" w:hAnsiTheme="minorHAnsi"/>
                <w:b/>
                <w:color w:val="000000"/>
                <w:sz w:val="22"/>
                <w:szCs w:val="22"/>
                <w:lang w:val="en-CA" w:eastAsia="zh-CN"/>
              </w:rPr>
              <w:t>REGIONAL-C-COMM</w:t>
            </w:r>
          </w:p>
        </w:tc>
        <w:tc>
          <w:tcPr>
            <w:tcW w:w="5120" w:type="dxa"/>
            <w:tcBorders>
              <w:top w:val="nil"/>
              <w:left w:val="nil"/>
              <w:bottom w:val="single" w:sz="4" w:space="0" w:color="auto"/>
              <w:right w:val="single" w:sz="4" w:space="0" w:color="auto"/>
            </w:tcBorders>
            <w:shd w:val="clear" w:color="auto" w:fill="auto"/>
            <w:noWrap/>
            <w:vAlign w:val="center"/>
          </w:tcPr>
          <w:p w14:paraId="75ECAF59" w14:textId="77777777" w:rsidR="00066A16" w:rsidRPr="005F71E6" w:rsidRDefault="00500584" w:rsidP="00066A16">
            <w:pPr>
              <w:rPr>
                <w:rFonts w:asciiTheme="minorHAnsi" w:hAnsiTheme="minorHAnsi"/>
                <w:b/>
                <w:color w:val="000000"/>
                <w:lang w:val="en-CA" w:eastAsia="zh-CN"/>
              </w:rPr>
            </w:pPr>
            <w:r w:rsidRPr="00500584">
              <w:rPr>
                <w:rFonts w:asciiTheme="minorHAnsi" w:hAnsiTheme="minorHAnsi"/>
                <w:b/>
                <w:color w:val="000000"/>
                <w:lang w:val="en-CA" w:eastAsia="zh-CN"/>
              </w:rPr>
              <w:t>812:9103</w:t>
            </w:r>
          </w:p>
        </w:tc>
      </w:tr>
    </w:tbl>
    <w:p w14:paraId="6BC0596D" w14:textId="0E8507AC" w:rsidR="00066A16" w:rsidRDefault="00066A16" w:rsidP="00066A16">
      <w:pPr>
        <w:jc w:val="both"/>
        <w:rPr>
          <w:rFonts w:asciiTheme="minorHAnsi" w:hAnsiTheme="minorHAnsi" w:cs="Arial"/>
          <w:b/>
          <w:bCs/>
        </w:rPr>
      </w:pPr>
    </w:p>
    <w:p w14:paraId="2083F96C" w14:textId="77777777" w:rsidR="00D87FC3" w:rsidRPr="00D50F59" w:rsidRDefault="00D87FC3" w:rsidP="00066A16">
      <w:pPr>
        <w:jc w:val="both"/>
        <w:rPr>
          <w:rFonts w:asciiTheme="minorHAnsi" w:hAnsiTheme="minorHAnsi" w:cs="Arial"/>
          <w:b/>
          <w:bCs/>
        </w:rPr>
      </w:pPr>
    </w:p>
    <w:tbl>
      <w:tblPr>
        <w:tblW w:w="4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702"/>
      </w:tblGrid>
      <w:tr w:rsidR="00281E2D" w:rsidRPr="002E070E" w14:paraId="0748AB48" w14:textId="77777777" w:rsidTr="00281E2D">
        <w:trPr>
          <w:trHeight w:val="245"/>
          <w:jc w:val="center"/>
        </w:trPr>
        <w:tc>
          <w:tcPr>
            <w:tcW w:w="2250" w:type="dxa"/>
            <w:shd w:val="clear" w:color="auto" w:fill="auto"/>
            <w:noWrap/>
            <w:vAlign w:val="bottom"/>
            <w:hideMark/>
          </w:tcPr>
          <w:p w14:paraId="4D338AE1" w14:textId="77777777" w:rsidR="00281E2D" w:rsidRPr="00281E2D" w:rsidRDefault="00281E2D" w:rsidP="002E070E">
            <w:pPr>
              <w:rPr>
                <w:rFonts w:asciiTheme="majorHAnsi" w:hAnsiTheme="majorHAnsi" w:cs="Calibri"/>
                <w:b/>
                <w:bCs/>
                <w:color w:val="000000"/>
                <w:sz w:val="22"/>
                <w:szCs w:val="22"/>
                <w:lang w:val="en-CA" w:eastAsia="en-CA"/>
              </w:rPr>
            </w:pPr>
            <w:r w:rsidRPr="00281E2D">
              <w:rPr>
                <w:rFonts w:asciiTheme="majorHAnsi" w:hAnsiTheme="majorHAnsi" w:cs="Calibri"/>
                <w:b/>
                <w:bCs/>
                <w:color w:val="000000"/>
                <w:sz w:val="22"/>
                <w:szCs w:val="22"/>
                <w:lang w:val="en-CA" w:eastAsia="en-CA"/>
              </w:rPr>
              <w:t>ISIS area-id</w:t>
            </w:r>
          </w:p>
        </w:tc>
        <w:tc>
          <w:tcPr>
            <w:tcW w:w="2702" w:type="dxa"/>
            <w:shd w:val="clear" w:color="auto" w:fill="auto"/>
            <w:noWrap/>
            <w:vAlign w:val="bottom"/>
            <w:hideMark/>
          </w:tcPr>
          <w:p w14:paraId="4D63C350" w14:textId="77777777" w:rsidR="00281E2D" w:rsidRPr="00281E2D" w:rsidRDefault="00281E2D" w:rsidP="002E070E">
            <w:pPr>
              <w:rPr>
                <w:rFonts w:asciiTheme="majorHAnsi" w:hAnsiTheme="majorHAnsi" w:cs="Calibri"/>
                <w:b/>
                <w:bCs/>
                <w:color w:val="000000"/>
                <w:sz w:val="22"/>
                <w:szCs w:val="22"/>
                <w:lang w:val="en-CA" w:eastAsia="en-CA"/>
              </w:rPr>
            </w:pPr>
            <w:r w:rsidRPr="00281E2D">
              <w:rPr>
                <w:rFonts w:asciiTheme="majorHAnsi" w:hAnsiTheme="majorHAnsi" w:cs="Calibri"/>
                <w:b/>
                <w:bCs/>
                <w:color w:val="000000"/>
                <w:sz w:val="22"/>
                <w:szCs w:val="22"/>
                <w:lang w:val="en-CA" w:eastAsia="en-CA"/>
              </w:rPr>
              <w:t>OSPF area Number</w:t>
            </w:r>
          </w:p>
        </w:tc>
      </w:tr>
      <w:tr w:rsidR="00281E2D" w:rsidRPr="002E070E" w14:paraId="786B2203" w14:textId="77777777" w:rsidTr="002E179D">
        <w:trPr>
          <w:trHeight w:val="245"/>
          <w:jc w:val="center"/>
        </w:trPr>
        <w:tc>
          <w:tcPr>
            <w:tcW w:w="2250" w:type="dxa"/>
            <w:shd w:val="clear" w:color="auto" w:fill="FFFF00"/>
            <w:noWrap/>
            <w:vAlign w:val="bottom"/>
            <w:hideMark/>
          </w:tcPr>
          <w:p w14:paraId="09DFAD1F" w14:textId="77777777" w:rsidR="00281E2D" w:rsidRPr="00281E2D" w:rsidRDefault="00281E2D" w:rsidP="002E070E">
            <w:pPr>
              <w:rPr>
                <w:rFonts w:asciiTheme="majorHAnsi" w:hAnsiTheme="majorHAnsi" w:cs="Calibri"/>
                <w:color w:val="000000"/>
                <w:sz w:val="22"/>
                <w:szCs w:val="22"/>
                <w:lang w:val="en-CA" w:eastAsia="en-CA"/>
              </w:rPr>
            </w:pPr>
            <w:r w:rsidRPr="00281E2D">
              <w:rPr>
                <w:rFonts w:asciiTheme="majorHAnsi" w:hAnsiTheme="majorHAnsi" w:cs="Calibri"/>
                <w:color w:val="000000"/>
                <w:sz w:val="22"/>
                <w:szCs w:val="22"/>
                <w:lang w:val="en-CA" w:eastAsia="en-CA"/>
              </w:rPr>
              <w:t xml:space="preserve">area-id </w:t>
            </w:r>
            <w:r w:rsidR="00B30EFC" w:rsidRPr="00B30EFC">
              <w:rPr>
                <w:rFonts w:asciiTheme="majorHAnsi" w:hAnsiTheme="majorHAnsi" w:cs="Calibri"/>
                <w:color w:val="000000"/>
                <w:sz w:val="22"/>
                <w:szCs w:val="22"/>
                <w:lang w:val="en-CA" w:eastAsia="en-CA"/>
              </w:rPr>
              <w:t>03.9015</w:t>
            </w:r>
          </w:p>
        </w:tc>
        <w:tc>
          <w:tcPr>
            <w:tcW w:w="2702" w:type="dxa"/>
            <w:shd w:val="clear" w:color="auto" w:fill="auto"/>
            <w:noWrap/>
            <w:vAlign w:val="bottom"/>
            <w:hideMark/>
          </w:tcPr>
          <w:p w14:paraId="65012812" w14:textId="476A8FC9" w:rsidR="00281E2D" w:rsidRPr="00281E2D" w:rsidRDefault="00281E2D" w:rsidP="002E070E">
            <w:pPr>
              <w:rPr>
                <w:rFonts w:asciiTheme="majorHAnsi" w:hAnsiTheme="majorHAnsi" w:cs="Calibri"/>
                <w:color w:val="000000"/>
                <w:sz w:val="22"/>
                <w:szCs w:val="22"/>
                <w:lang w:val="en-CA" w:eastAsia="en-CA"/>
              </w:rPr>
            </w:pPr>
            <w:r w:rsidRPr="00FF43AB">
              <w:rPr>
                <w:rFonts w:asciiTheme="majorHAnsi" w:hAnsiTheme="majorHAnsi" w:cs="Calibri"/>
                <w:color w:val="000000"/>
                <w:sz w:val="22"/>
                <w:szCs w:val="22"/>
                <w:highlight w:val="yellow"/>
                <w:lang w:val="en-CA" w:eastAsia="en-CA"/>
              </w:rPr>
              <w:t>0.0.0.0</w:t>
            </w:r>
            <w:r w:rsidR="00FF43AB">
              <w:rPr>
                <w:rFonts w:asciiTheme="majorHAnsi" w:hAnsiTheme="majorHAnsi" w:cs="Calibri"/>
                <w:color w:val="000000"/>
                <w:sz w:val="22"/>
                <w:szCs w:val="22"/>
                <w:lang w:val="en-CA" w:eastAsia="en-CA"/>
              </w:rPr>
              <w:t xml:space="preserve"> </w:t>
            </w:r>
          </w:p>
        </w:tc>
      </w:tr>
    </w:tbl>
    <w:p w14:paraId="4104C760" w14:textId="77777777" w:rsidR="002E070E" w:rsidRDefault="002E070E" w:rsidP="00066A16">
      <w:pPr>
        <w:jc w:val="both"/>
        <w:rPr>
          <w:rFonts w:asciiTheme="minorHAnsi" w:hAnsiTheme="minorHAnsi" w:cs="Arial"/>
        </w:rPr>
      </w:pPr>
    </w:p>
    <w:p w14:paraId="6F617222" w14:textId="77777777" w:rsidR="002E070E" w:rsidRDefault="002E070E" w:rsidP="00066A16">
      <w:pPr>
        <w:jc w:val="both"/>
        <w:rPr>
          <w:rFonts w:asciiTheme="minorHAnsi" w:hAnsiTheme="minorHAnsi" w:cs="Arial"/>
        </w:rPr>
      </w:pPr>
    </w:p>
    <w:p w14:paraId="0FEC1633" w14:textId="77777777" w:rsidR="00040BA4" w:rsidRPr="005F71E6" w:rsidRDefault="00040BA4" w:rsidP="00040BA4">
      <w:pPr>
        <w:rPr>
          <w:rFonts w:asciiTheme="minorHAnsi" w:hAnsiTheme="minorHAnsi"/>
          <w:lang w:val="en-US"/>
        </w:rPr>
      </w:pPr>
    </w:p>
    <w:tbl>
      <w:tblPr>
        <w:tblW w:w="92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985"/>
        <w:gridCol w:w="1559"/>
        <w:gridCol w:w="2462"/>
        <w:gridCol w:w="1541"/>
      </w:tblGrid>
      <w:tr w:rsidR="00A87C01" w:rsidRPr="005F71E6" w14:paraId="1BE96955" w14:textId="77777777" w:rsidTr="00356C09">
        <w:trPr>
          <w:trHeight w:val="266"/>
          <w:jc w:val="center"/>
        </w:trPr>
        <w:tc>
          <w:tcPr>
            <w:tcW w:w="1696" w:type="dxa"/>
            <w:shd w:val="clear" w:color="000000" w:fill="FFCC00"/>
            <w:vAlign w:val="center"/>
            <w:hideMark/>
          </w:tcPr>
          <w:p w14:paraId="6F1C5F84" w14:textId="77777777" w:rsidR="00A87C01" w:rsidRPr="00356C09" w:rsidRDefault="00A87C01" w:rsidP="00633F18">
            <w:pPr>
              <w:jc w:val="center"/>
              <w:rPr>
                <w:rFonts w:asciiTheme="minorHAnsi" w:hAnsiTheme="minorHAnsi" w:cstheme="minorHAnsi"/>
                <w:bCs/>
              </w:rPr>
            </w:pPr>
            <w:r w:rsidRPr="00356C09">
              <w:rPr>
                <w:rFonts w:asciiTheme="minorHAnsi" w:hAnsiTheme="minorHAnsi" w:cstheme="minorHAnsi"/>
                <w:bCs/>
              </w:rPr>
              <w:t>7750 Hostname</w:t>
            </w:r>
          </w:p>
        </w:tc>
        <w:tc>
          <w:tcPr>
            <w:tcW w:w="1985" w:type="dxa"/>
            <w:shd w:val="clear" w:color="000000" w:fill="FFCC00"/>
            <w:vAlign w:val="center"/>
            <w:hideMark/>
          </w:tcPr>
          <w:p w14:paraId="2E89459D" w14:textId="77777777" w:rsidR="00A87C01" w:rsidRPr="00356C09" w:rsidRDefault="00A87C01" w:rsidP="00633F18">
            <w:pPr>
              <w:jc w:val="center"/>
              <w:rPr>
                <w:rFonts w:asciiTheme="minorHAnsi" w:hAnsiTheme="minorHAnsi" w:cstheme="minorHAnsi"/>
                <w:bCs/>
              </w:rPr>
            </w:pPr>
            <w:r w:rsidRPr="00356C09">
              <w:rPr>
                <w:rFonts w:asciiTheme="minorHAnsi" w:hAnsiTheme="minorHAnsi" w:cstheme="minorHAnsi"/>
                <w:bCs/>
              </w:rPr>
              <w:t>System IP</w:t>
            </w:r>
          </w:p>
        </w:tc>
        <w:tc>
          <w:tcPr>
            <w:tcW w:w="1559" w:type="dxa"/>
            <w:shd w:val="clear" w:color="000000" w:fill="FFCC00"/>
            <w:vAlign w:val="center"/>
            <w:hideMark/>
          </w:tcPr>
          <w:p w14:paraId="634058D9" w14:textId="77777777" w:rsidR="00A87C01" w:rsidRPr="00356C09" w:rsidRDefault="00A87C01" w:rsidP="00633F18">
            <w:pPr>
              <w:jc w:val="center"/>
              <w:rPr>
                <w:rFonts w:asciiTheme="minorHAnsi" w:hAnsiTheme="minorHAnsi" w:cstheme="minorHAnsi"/>
                <w:bCs/>
              </w:rPr>
            </w:pPr>
            <w:r w:rsidRPr="00356C09">
              <w:rPr>
                <w:rFonts w:asciiTheme="minorHAnsi" w:hAnsiTheme="minorHAnsi" w:cstheme="minorHAnsi"/>
                <w:bCs/>
              </w:rPr>
              <w:t>SDP_ID</w:t>
            </w:r>
          </w:p>
        </w:tc>
        <w:tc>
          <w:tcPr>
            <w:tcW w:w="2462" w:type="dxa"/>
            <w:shd w:val="clear" w:color="000000" w:fill="FFCC00"/>
          </w:tcPr>
          <w:p w14:paraId="369D5B3E" w14:textId="77777777" w:rsidR="00A87C01" w:rsidRPr="00356C09" w:rsidRDefault="00A87C01" w:rsidP="00633F18">
            <w:pPr>
              <w:jc w:val="center"/>
              <w:rPr>
                <w:rFonts w:asciiTheme="minorHAnsi" w:hAnsiTheme="minorHAnsi" w:cstheme="minorHAnsi"/>
                <w:bCs/>
              </w:rPr>
            </w:pPr>
            <w:r w:rsidRPr="00356C09">
              <w:rPr>
                <w:rFonts w:asciiTheme="minorHAnsi" w:hAnsiTheme="minorHAnsi" w:cstheme="minorHAnsi"/>
                <w:bCs/>
              </w:rPr>
              <w:t>OSPF sub area- id</w:t>
            </w:r>
          </w:p>
        </w:tc>
        <w:tc>
          <w:tcPr>
            <w:tcW w:w="1541" w:type="dxa"/>
            <w:shd w:val="clear" w:color="000000" w:fill="FFCC00"/>
          </w:tcPr>
          <w:p w14:paraId="4DC22E44" w14:textId="77777777" w:rsidR="00A87C01" w:rsidRPr="00356C09" w:rsidRDefault="00A87C01" w:rsidP="00633F18">
            <w:pPr>
              <w:jc w:val="center"/>
              <w:rPr>
                <w:rFonts w:asciiTheme="minorHAnsi" w:hAnsiTheme="minorHAnsi" w:cstheme="minorHAnsi"/>
                <w:bCs/>
              </w:rPr>
            </w:pPr>
          </w:p>
          <w:p w14:paraId="2D75D141" w14:textId="77777777" w:rsidR="00A87C01" w:rsidRPr="00356C09" w:rsidRDefault="00A87C01" w:rsidP="00633F18">
            <w:pPr>
              <w:rPr>
                <w:rFonts w:asciiTheme="minorHAnsi" w:hAnsiTheme="minorHAnsi" w:cstheme="minorHAnsi"/>
              </w:rPr>
            </w:pPr>
            <w:r w:rsidRPr="00356C09">
              <w:rPr>
                <w:rFonts w:asciiTheme="minorHAnsi" w:hAnsiTheme="minorHAnsi" w:cstheme="minorHAnsi"/>
              </w:rPr>
              <w:t>ISIS area-id</w:t>
            </w:r>
          </w:p>
        </w:tc>
      </w:tr>
      <w:tr w:rsidR="00A87C01" w:rsidRPr="005F71E6" w14:paraId="562B7FA9" w14:textId="77777777" w:rsidTr="002E179D">
        <w:trPr>
          <w:trHeight w:val="253"/>
          <w:jc w:val="center"/>
        </w:trPr>
        <w:tc>
          <w:tcPr>
            <w:tcW w:w="1696" w:type="dxa"/>
            <w:shd w:val="clear" w:color="auto" w:fill="auto"/>
            <w:noWrap/>
            <w:vAlign w:val="center"/>
            <w:hideMark/>
          </w:tcPr>
          <w:p w14:paraId="647A96A0" w14:textId="5B834F73" w:rsidR="00A87C01" w:rsidRPr="00356C09" w:rsidRDefault="00097DA5" w:rsidP="00633F18">
            <w:pPr>
              <w:jc w:val="center"/>
              <w:rPr>
                <w:rFonts w:asciiTheme="minorHAnsi" w:hAnsiTheme="minorHAnsi"/>
                <w:highlight w:val="yellow"/>
              </w:rPr>
            </w:pPr>
            <w:r>
              <w:rPr>
                <w:rFonts w:asciiTheme="minorHAnsi" w:hAnsiTheme="minorHAnsi" w:cs="Calibri"/>
              </w:rPr>
              <w:t/>
            </w:r>
          </w:p>
        </w:tc>
        <w:tc>
          <w:tcPr>
            <w:tcW w:w="1985" w:type="dxa"/>
            <w:shd w:val="clear" w:color="auto" w:fill="auto"/>
            <w:noWrap/>
            <w:vAlign w:val="center"/>
            <w:hideMark/>
          </w:tcPr>
          <w:p w14:paraId="4DF17388" w14:textId="77777777" w:rsidR="00A87C01" w:rsidRPr="002D51C9" w:rsidRDefault="002D51C9" w:rsidP="00356C09">
            <w:pPr>
              <w:rPr>
                <w:rFonts w:asciiTheme="minorHAnsi" w:hAnsiTheme="minorHAnsi"/>
                <w:color w:val="FF0000"/>
              </w:rPr>
            </w:pPr>
            <w:r w:rsidRPr="00491E47">
              <w:rPr>
                <w:rFonts w:ascii="Calibri" w:hAnsi="Calibri"/>
                <w:color w:val="000000"/>
                <w:highlight w:val="green"/>
                <w:lang w:val="en-CA" w:eastAsia="en-CA"/>
              </w:rPr>
              <w:t>209.148.255.151/32</w:t>
            </w:r>
          </w:p>
        </w:tc>
        <w:tc>
          <w:tcPr>
            <w:tcW w:w="1559" w:type="dxa"/>
            <w:shd w:val="clear" w:color="auto" w:fill="auto"/>
            <w:noWrap/>
            <w:vAlign w:val="center"/>
            <w:hideMark/>
          </w:tcPr>
          <w:p w14:paraId="42EA0877" w14:textId="77777777" w:rsidR="00A87C01" w:rsidRPr="005D257D" w:rsidRDefault="00437DC9" w:rsidP="00633F18">
            <w:pPr>
              <w:jc w:val="center"/>
              <w:rPr>
                <w:rFonts w:asciiTheme="minorHAnsi" w:hAnsiTheme="minorHAnsi"/>
                <w:color w:val="FF0000"/>
              </w:rPr>
            </w:pPr>
            <w:r w:rsidRPr="00491E47">
              <w:rPr>
                <w:rFonts w:asciiTheme="minorHAnsi" w:hAnsiTheme="minorHAnsi"/>
                <w:highlight w:val="green"/>
              </w:rPr>
              <w:t>5</w:t>
            </w:r>
            <w:r w:rsidR="002D51C9" w:rsidRPr="00491E47">
              <w:rPr>
                <w:rFonts w:asciiTheme="minorHAnsi" w:hAnsiTheme="minorHAnsi"/>
                <w:highlight w:val="green"/>
              </w:rPr>
              <w:t>51</w:t>
            </w:r>
          </w:p>
        </w:tc>
        <w:tc>
          <w:tcPr>
            <w:tcW w:w="2462" w:type="dxa"/>
          </w:tcPr>
          <w:p w14:paraId="275391D4" w14:textId="77777777" w:rsidR="00A87C01" w:rsidRPr="00356C09" w:rsidRDefault="00CB304D" w:rsidP="00633F18">
            <w:pPr>
              <w:jc w:val="center"/>
              <w:rPr>
                <w:rFonts w:asciiTheme="minorHAnsi" w:hAnsiTheme="minorHAnsi"/>
                <w:highlight w:val="yellow"/>
              </w:rPr>
            </w:pPr>
            <w:r w:rsidRPr="00356C09">
              <w:rPr>
                <w:rFonts w:asciiTheme="minorHAnsi" w:hAnsiTheme="minorHAnsi"/>
              </w:rPr>
              <w:t>0.0.0.</w:t>
            </w:r>
            <w:r w:rsidR="005D257D">
              <w:rPr>
                <w:rFonts w:asciiTheme="minorHAnsi" w:hAnsiTheme="minorHAnsi"/>
              </w:rPr>
              <w:t>0</w:t>
            </w:r>
          </w:p>
        </w:tc>
        <w:tc>
          <w:tcPr>
            <w:tcW w:w="1541" w:type="dxa"/>
            <w:shd w:val="clear" w:color="auto" w:fill="FFFF00"/>
          </w:tcPr>
          <w:p w14:paraId="4C0E2843" w14:textId="77777777" w:rsidR="00A87C01" w:rsidRPr="00356C09" w:rsidRDefault="00B30EFC" w:rsidP="00633F18">
            <w:pPr>
              <w:jc w:val="center"/>
              <w:rPr>
                <w:rFonts w:asciiTheme="minorHAnsi" w:hAnsiTheme="minorHAnsi"/>
                <w:highlight w:val="yellow"/>
              </w:rPr>
            </w:pPr>
            <w:r w:rsidRPr="002E179D">
              <w:rPr>
                <w:rFonts w:asciiTheme="minorHAnsi" w:hAnsiTheme="minorHAnsi"/>
              </w:rPr>
              <w:t>03.9015</w:t>
            </w:r>
          </w:p>
        </w:tc>
      </w:tr>
    </w:tbl>
    <w:p w14:paraId="5DCD50C2" w14:textId="77777777" w:rsidR="00066A16" w:rsidRPr="005F71E6" w:rsidRDefault="00066A16" w:rsidP="00040BA4">
      <w:pPr>
        <w:rPr>
          <w:rFonts w:asciiTheme="minorHAnsi" w:hAnsiTheme="minorHAnsi"/>
          <w:lang w:val="en-US"/>
        </w:rPr>
      </w:pPr>
    </w:p>
    <w:p w14:paraId="289FFE91" w14:textId="77777777" w:rsidR="00066A16" w:rsidRPr="005F71E6" w:rsidRDefault="00066A16" w:rsidP="00040BA4">
      <w:pPr>
        <w:rPr>
          <w:rFonts w:asciiTheme="minorHAnsi" w:hAnsiTheme="minorHAnsi"/>
          <w:lang w:val="en-US"/>
        </w:rPr>
      </w:pPr>
    </w:p>
    <w:p w14:paraId="1CF5BD38" w14:textId="77777777" w:rsidR="00066A16" w:rsidRPr="005F71E6" w:rsidRDefault="00066A16" w:rsidP="00040BA4">
      <w:pPr>
        <w:rPr>
          <w:rFonts w:asciiTheme="minorHAnsi" w:hAnsiTheme="minorHAnsi"/>
          <w:lang w:val="en-US"/>
        </w:rPr>
      </w:pPr>
    </w:p>
    <w:p w14:paraId="1A68DE32" w14:textId="77777777" w:rsidR="000D0BC9" w:rsidRPr="005F71E6" w:rsidRDefault="000D0BC9" w:rsidP="000D0BC9">
      <w:pPr>
        <w:rPr>
          <w:rFonts w:asciiTheme="minorHAnsi" w:hAnsiTheme="minorHAnsi"/>
          <w:lang w:val="en-US"/>
        </w:rPr>
      </w:pPr>
    </w:p>
    <w:p w14:paraId="4420D744" w14:textId="77777777" w:rsidR="00792D89" w:rsidRPr="005F71E6" w:rsidRDefault="00792D89" w:rsidP="00792D89">
      <w:pPr>
        <w:pStyle w:val="Heading3"/>
        <w:rPr>
          <w:rFonts w:asciiTheme="minorHAnsi" w:hAnsiTheme="minorHAnsi" w:cs="Arial"/>
        </w:rPr>
      </w:pPr>
      <w:bookmarkStart w:id="72" w:name="_Toc382316001"/>
      <w:bookmarkStart w:id="73" w:name="_Toc85536770"/>
      <w:r w:rsidRPr="005F71E6">
        <w:rPr>
          <w:rFonts w:asciiTheme="minorHAnsi" w:hAnsiTheme="minorHAnsi" w:cs="Arial"/>
        </w:rPr>
        <w:t>4.2.4 Network Management</w:t>
      </w:r>
      <w:bookmarkEnd w:id="71"/>
      <w:bookmarkEnd w:id="72"/>
      <w:bookmarkEnd w:id="73"/>
    </w:p>
    <w:p w14:paraId="3AEF20E6" w14:textId="1C11EF60" w:rsidR="00B9110B" w:rsidRPr="005F71E6" w:rsidRDefault="00B9110B" w:rsidP="00B9110B">
      <w:pPr>
        <w:ind w:left="450"/>
        <w:jc w:val="both"/>
        <w:rPr>
          <w:rFonts w:asciiTheme="minorHAnsi" w:hAnsiTheme="minorHAnsi" w:cs="Arial"/>
        </w:rPr>
      </w:pPr>
      <w:r w:rsidRPr="005F71E6">
        <w:rPr>
          <w:rFonts w:asciiTheme="minorHAnsi" w:hAnsiTheme="minorHAnsi" w:cs="Arial"/>
        </w:rPr>
        <w:t>The following chart specifies the console connections required for t</w:t>
      </w:r>
      <w:r w:rsidR="00615DBE" w:rsidRPr="005F71E6">
        <w:rPr>
          <w:rFonts w:asciiTheme="minorHAnsi" w:hAnsiTheme="minorHAnsi" w:cs="Arial"/>
        </w:rPr>
        <w:t xml:space="preserve">he Alcatel-lucent 7750 </w:t>
      </w:r>
      <w:r w:rsidRPr="005F71E6">
        <w:rPr>
          <w:rFonts w:asciiTheme="minorHAnsi" w:hAnsiTheme="minorHAnsi" w:cs="Arial"/>
        </w:rPr>
        <w:t>SR-12 Router in each location.</w:t>
      </w:r>
      <w:r w:rsidR="00FF43AB">
        <w:rPr>
          <w:rFonts w:asciiTheme="minorHAnsi" w:hAnsiTheme="minorHAnsi" w:cs="Arial"/>
        </w:rPr>
        <w:t xml:space="preserve"> </w:t>
      </w:r>
      <w:r w:rsidR="00FF43AB" w:rsidRPr="00FF43AB">
        <w:rPr>
          <w:rFonts w:asciiTheme="minorHAnsi" w:hAnsiTheme="minorHAnsi" w:cs="Arial"/>
          <w:highlight w:val="yellow"/>
        </w:rPr>
        <w:t>(Manual - Chassis Installation Guide</w:t>
      </w:r>
      <w:r w:rsidR="00FF43AB">
        <w:rPr>
          <w:rFonts w:asciiTheme="minorHAnsi" w:hAnsiTheme="minorHAnsi" w:cs="Arial"/>
          <w:highlight w:val="yellow"/>
        </w:rPr>
        <w:t xml:space="preserve"> (each type has its specification), Nokia Support Portal, </w:t>
      </w:r>
      <w:proofErr w:type="gramStart"/>
      <w:r w:rsidR="00FF43AB">
        <w:rPr>
          <w:rFonts w:asciiTheme="minorHAnsi" w:hAnsiTheme="minorHAnsi" w:cs="Arial"/>
          <w:highlight w:val="yellow"/>
        </w:rPr>
        <w:t xml:space="preserve">link </w:t>
      </w:r>
      <w:r w:rsidR="00FF43AB" w:rsidRPr="00FF43AB">
        <w:rPr>
          <w:rFonts w:asciiTheme="minorHAnsi" w:hAnsiTheme="minorHAnsi" w:cs="Arial"/>
          <w:highlight w:val="yellow"/>
        </w:rPr>
        <w:t>)</w:t>
      </w:r>
      <w:proofErr w:type="gramEnd"/>
    </w:p>
    <w:p w14:paraId="02CDDF31" w14:textId="77777777" w:rsidR="00B9110B" w:rsidRPr="005F71E6" w:rsidRDefault="00B9110B" w:rsidP="00B9110B">
      <w:pPr>
        <w:ind w:left="450"/>
        <w:jc w:val="both"/>
        <w:rPr>
          <w:rFonts w:asciiTheme="minorHAnsi" w:hAnsiTheme="minorHAns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2698"/>
        <w:gridCol w:w="1719"/>
        <w:gridCol w:w="1559"/>
      </w:tblGrid>
      <w:tr w:rsidR="00B9110B" w:rsidRPr="005F71E6" w14:paraId="705015AD" w14:textId="77777777" w:rsidTr="00B9110B">
        <w:trPr>
          <w:trHeight w:val="400"/>
        </w:trPr>
        <w:tc>
          <w:tcPr>
            <w:tcW w:w="2547" w:type="dxa"/>
            <w:shd w:val="clear" w:color="auto" w:fill="000000"/>
            <w:vAlign w:val="center"/>
          </w:tcPr>
          <w:p w14:paraId="2EF800CA" w14:textId="77777777" w:rsidR="00B9110B" w:rsidRPr="005F71E6" w:rsidRDefault="00B9110B" w:rsidP="00581F06">
            <w:pPr>
              <w:jc w:val="center"/>
              <w:rPr>
                <w:rFonts w:asciiTheme="minorHAnsi" w:hAnsiTheme="minorHAnsi" w:cs="Arial"/>
                <w:b/>
                <w:color w:val="FFFFFF"/>
              </w:rPr>
            </w:pPr>
            <w:r w:rsidRPr="005F71E6">
              <w:rPr>
                <w:rFonts w:asciiTheme="minorHAnsi" w:hAnsiTheme="minorHAnsi" w:cs="Arial"/>
                <w:b/>
                <w:color w:val="FFFFFF"/>
              </w:rPr>
              <w:t>Equipment</w:t>
            </w:r>
          </w:p>
        </w:tc>
        <w:tc>
          <w:tcPr>
            <w:tcW w:w="2698" w:type="dxa"/>
            <w:shd w:val="clear" w:color="auto" w:fill="000000"/>
            <w:vAlign w:val="center"/>
          </w:tcPr>
          <w:p w14:paraId="7B4322BE" w14:textId="77777777" w:rsidR="00B9110B" w:rsidRPr="005F71E6" w:rsidRDefault="00B9110B" w:rsidP="00581F06">
            <w:pPr>
              <w:jc w:val="center"/>
              <w:rPr>
                <w:rFonts w:asciiTheme="minorHAnsi" w:hAnsiTheme="minorHAnsi" w:cs="Arial"/>
                <w:b/>
                <w:color w:val="FFFFFF"/>
              </w:rPr>
            </w:pPr>
            <w:r w:rsidRPr="005F71E6">
              <w:rPr>
                <w:rFonts w:asciiTheme="minorHAnsi" w:hAnsiTheme="minorHAnsi" w:cs="Arial"/>
                <w:b/>
                <w:color w:val="FFFFFF"/>
              </w:rPr>
              <w:t>Port Type Location</w:t>
            </w:r>
          </w:p>
        </w:tc>
        <w:tc>
          <w:tcPr>
            <w:tcW w:w="1719" w:type="dxa"/>
            <w:shd w:val="clear" w:color="auto" w:fill="000000"/>
            <w:vAlign w:val="center"/>
          </w:tcPr>
          <w:p w14:paraId="5998D04D" w14:textId="77777777" w:rsidR="00B9110B" w:rsidRPr="005F71E6" w:rsidRDefault="00B9110B" w:rsidP="00581F06">
            <w:pPr>
              <w:jc w:val="center"/>
              <w:rPr>
                <w:rFonts w:asciiTheme="minorHAnsi" w:hAnsiTheme="minorHAnsi" w:cs="Arial"/>
                <w:b/>
                <w:color w:val="FFFFFF"/>
              </w:rPr>
            </w:pPr>
            <w:r w:rsidRPr="005F71E6">
              <w:rPr>
                <w:rFonts w:asciiTheme="minorHAnsi" w:hAnsiTheme="minorHAnsi" w:cs="Arial"/>
                <w:b/>
                <w:color w:val="FFFFFF"/>
              </w:rPr>
              <w:t>OOB Server assignment</w:t>
            </w:r>
          </w:p>
        </w:tc>
        <w:tc>
          <w:tcPr>
            <w:tcW w:w="1559" w:type="dxa"/>
            <w:shd w:val="clear" w:color="auto" w:fill="000000"/>
            <w:vAlign w:val="center"/>
          </w:tcPr>
          <w:p w14:paraId="567C0EC9" w14:textId="77777777" w:rsidR="00B9110B" w:rsidRPr="005F71E6" w:rsidRDefault="00B9110B" w:rsidP="00581F06">
            <w:pPr>
              <w:jc w:val="center"/>
              <w:rPr>
                <w:rFonts w:asciiTheme="minorHAnsi" w:hAnsiTheme="minorHAnsi" w:cs="Arial"/>
                <w:b/>
                <w:color w:val="FFFFFF"/>
              </w:rPr>
            </w:pPr>
            <w:r w:rsidRPr="005F71E6">
              <w:rPr>
                <w:rFonts w:asciiTheme="minorHAnsi" w:hAnsiTheme="minorHAnsi" w:cs="Arial"/>
                <w:b/>
                <w:color w:val="FFFFFF"/>
              </w:rPr>
              <w:t>OOB Line Number</w:t>
            </w:r>
          </w:p>
        </w:tc>
      </w:tr>
      <w:tr w:rsidR="00B9110B" w:rsidRPr="005F71E6" w14:paraId="34D447BC" w14:textId="77777777" w:rsidTr="00B9110B">
        <w:trPr>
          <w:trHeight w:val="194"/>
        </w:trPr>
        <w:tc>
          <w:tcPr>
            <w:tcW w:w="8523" w:type="dxa"/>
            <w:gridSpan w:val="4"/>
            <w:vAlign w:val="center"/>
          </w:tcPr>
          <w:p w14:paraId="4B5C73D3" w14:textId="24BD3630" w:rsidR="00B9110B" w:rsidRPr="005F71E6" w:rsidRDefault="00AB7EEA" w:rsidP="00581F06">
            <w:pPr>
              <w:jc w:val="center"/>
              <w:rPr>
                <w:rFonts w:asciiTheme="minorHAnsi" w:hAnsiTheme="minorHAnsi" w:cs="Arial"/>
              </w:rPr>
            </w:pPr>
            <w:r>
              <w:rPr>
                <w:rFonts w:asciiTheme="minorHAnsi" w:hAnsiTheme="minorHAnsi" w:cs="Arial"/>
                <w:b/>
                <w:highlight w:val="yellow"/>
              </w:rPr>
              <w:t>Address</w:t>
            </w:r>
          </w:p>
        </w:tc>
      </w:tr>
      <w:tr w:rsidR="00B9110B" w:rsidRPr="005F71E6" w14:paraId="0F842C8B" w14:textId="77777777" w:rsidTr="00B9110B">
        <w:trPr>
          <w:trHeight w:val="194"/>
        </w:trPr>
        <w:tc>
          <w:tcPr>
            <w:tcW w:w="2547" w:type="dxa"/>
            <w:vAlign w:val="center"/>
          </w:tcPr>
          <w:p w14:paraId="4ED0C838" w14:textId="7D1430DD" w:rsidR="00B9110B" w:rsidRPr="005F71E6" w:rsidRDefault="00B9110B" w:rsidP="00581F06">
            <w:pPr>
              <w:jc w:val="center"/>
              <w:rPr>
                <w:rFonts w:asciiTheme="minorHAnsi" w:hAnsiTheme="minorHAnsi" w:cs="Arial"/>
              </w:rPr>
            </w:pPr>
            <w:r w:rsidRPr="005F71E6">
              <w:rPr>
                <w:rFonts w:asciiTheme="minorHAnsi" w:hAnsiTheme="minorHAnsi" w:cs="Arial"/>
              </w:rPr>
              <w:t>ALU 7750</w:t>
            </w:r>
            <w:r w:rsidR="002017B3">
              <w:rPr>
                <w:rFonts w:asciiTheme="minorHAnsi" w:hAnsiTheme="minorHAnsi" w:cs="Arial"/>
              </w:rPr>
              <w:t xml:space="preserve"> </w:t>
            </w:r>
            <w:r w:rsidRPr="005F71E6">
              <w:rPr>
                <w:rFonts w:asciiTheme="minorHAnsi" w:hAnsiTheme="minorHAnsi" w:cs="Arial"/>
              </w:rPr>
              <w:t>SR-12</w:t>
            </w:r>
          </w:p>
          <w:p w14:paraId="3A9DECC7" w14:textId="77777777" w:rsidR="00B9110B" w:rsidRPr="005F71E6" w:rsidRDefault="00B9110B" w:rsidP="00581F06">
            <w:pPr>
              <w:jc w:val="center"/>
              <w:rPr>
                <w:rFonts w:asciiTheme="minorHAnsi" w:hAnsiTheme="minorHAnsi" w:cs="Arial"/>
              </w:rPr>
            </w:pPr>
            <w:r w:rsidRPr="005F71E6">
              <w:rPr>
                <w:rFonts w:asciiTheme="minorHAnsi" w:hAnsiTheme="minorHAnsi" w:cs="Arial"/>
              </w:rPr>
              <w:t>SF/CPM A</w:t>
            </w:r>
          </w:p>
        </w:tc>
        <w:tc>
          <w:tcPr>
            <w:tcW w:w="2698" w:type="dxa"/>
            <w:vAlign w:val="center"/>
          </w:tcPr>
          <w:p w14:paraId="57915F5D" w14:textId="77777777" w:rsidR="00B9110B" w:rsidRPr="005F71E6" w:rsidRDefault="00B9110B" w:rsidP="00581F06">
            <w:pPr>
              <w:jc w:val="center"/>
              <w:rPr>
                <w:rFonts w:asciiTheme="minorHAnsi" w:hAnsiTheme="minorHAnsi" w:cs="Arial"/>
              </w:rPr>
            </w:pPr>
            <w:r w:rsidRPr="005F71E6">
              <w:rPr>
                <w:rFonts w:asciiTheme="minorHAnsi" w:hAnsiTheme="minorHAnsi" w:cs="Arial"/>
              </w:rPr>
              <w:t>DB-9 Patch to OOB Patch</w:t>
            </w:r>
          </w:p>
        </w:tc>
        <w:tc>
          <w:tcPr>
            <w:tcW w:w="1719" w:type="dxa"/>
            <w:vAlign w:val="center"/>
          </w:tcPr>
          <w:p w14:paraId="7F046127" w14:textId="77777777" w:rsidR="00B9110B" w:rsidRPr="005F71E6" w:rsidRDefault="00B9110B" w:rsidP="00581F06">
            <w:pPr>
              <w:jc w:val="center"/>
              <w:rPr>
                <w:rFonts w:asciiTheme="minorHAnsi" w:hAnsiTheme="minorHAnsi" w:cs="Arial"/>
              </w:rPr>
            </w:pPr>
            <w:r w:rsidRPr="005F71E6">
              <w:rPr>
                <w:rFonts w:asciiTheme="minorHAnsi" w:hAnsiTheme="minorHAnsi" w:cs="Arial"/>
              </w:rPr>
              <w:t>TBD</w:t>
            </w:r>
          </w:p>
        </w:tc>
        <w:tc>
          <w:tcPr>
            <w:tcW w:w="1559" w:type="dxa"/>
            <w:vAlign w:val="center"/>
          </w:tcPr>
          <w:p w14:paraId="6610045C" w14:textId="77777777" w:rsidR="00B9110B" w:rsidRPr="005F71E6" w:rsidRDefault="00B9110B" w:rsidP="00581F06">
            <w:pPr>
              <w:jc w:val="center"/>
              <w:rPr>
                <w:rFonts w:asciiTheme="minorHAnsi" w:hAnsiTheme="minorHAnsi" w:cs="Arial"/>
              </w:rPr>
            </w:pPr>
            <w:r w:rsidRPr="005F71E6">
              <w:rPr>
                <w:rFonts w:asciiTheme="minorHAnsi" w:hAnsiTheme="minorHAnsi" w:cs="Arial"/>
              </w:rPr>
              <w:t>TBD</w:t>
            </w:r>
          </w:p>
        </w:tc>
      </w:tr>
      <w:tr w:rsidR="00B9110B" w:rsidRPr="005F71E6" w14:paraId="0773E9A8" w14:textId="77777777" w:rsidTr="00B9110B">
        <w:trPr>
          <w:trHeight w:val="194"/>
        </w:trPr>
        <w:tc>
          <w:tcPr>
            <w:tcW w:w="2547" w:type="dxa"/>
            <w:vAlign w:val="center"/>
          </w:tcPr>
          <w:p w14:paraId="5CAD9248" w14:textId="60B2D497" w:rsidR="00B9110B" w:rsidRPr="005F71E6" w:rsidRDefault="00B9110B" w:rsidP="00581F06">
            <w:pPr>
              <w:jc w:val="center"/>
              <w:rPr>
                <w:rFonts w:asciiTheme="minorHAnsi" w:hAnsiTheme="minorHAnsi" w:cs="Arial"/>
              </w:rPr>
            </w:pPr>
            <w:r w:rsidRPr="005F71E6">
              <w:rPr>
                <w:rFonts w:asciiTheme="minorHAnsi" w:hAnsiTheme="minorHAnsi" w:cs="Arial"/>
              </w:rPr>
              <w:t>ALU 7750</w:t>
            </w:r>
            <w:r w:rsidR="002017B3">
              <w:rPr>
                <w:rFonts w:asciiTheme="minorHAnsi" w:hAnsiTheme="minorHAnsi" w:cs="Arial"/>
              </w:rPr>
              <w:t xml:space="preserve"> </w:t>
            </w:r>
            <w:r w:rsidRPr="005F71E6">
              <w:rPr>
                <w:rFonts w:asciiTheme="minorHAnsi" w:hAnsiTheme="minorHAnsi" w:cs="Arial"/>
              </w:rPr>
              <w:t>SR-12</w:t>
            </w:r>
          </w:p>
          <w:p w14:paraId="09D1C06E" w14:textId="77777777" w:rsidR="00B9110B" w:rsidRPr="005F71E6" w:rsidRDefault="00B9110B" w:rsidP="00581F06">
            <w:pPr>
              <w:jc w:val="center"/>
              <w:rPr>
                <w:rFonts w:asciiTheme="minorHAnsi" w:hAnsiTheme="minorHAnsi" w:cs="Arial"/>
              </w:rPr>
            </w:pPr>
            <w:r w:rsidRPr="005F71E6">
              <w:rPr>
                <w:rFonts w:asciiTheme="minorHAnsi" w:hAnsiTheme="minorHAnsi" w:cs="Arial"/>
              </w:rPr>
              <w:t xml:space="preserve"> SF/CPM B</w:t>
            </w:r>
          </w:p>
        </w:tc>
        <w:tc>
          <w:tcPr>
            <w:tcW w:w="2698" w:type="dxa"/>
            <w:vAlign w:val="center"/>
          </w:tcPr>
          <w:p w14:paraId="4ED0017E" w14:textId="77777777" w:rsidR="00B9110B" w:rsidRPr="005F71E6" w:rsidRDefault="00B9110B" w:rsidP="00581F06">
            <w:pPr>
              <w:jc w:val="center"/>
              <w:rPr>
                <w:rFonts w:asciiTheme="minorHAnsi" w:hAnsiTheme="minorHAnsi" w:cs="Arial"/>
              </w:rPr>
            </w:pPr>
            <w:r w:rsidRPr="005F71E6">
              <w:rPr>
                <w:rFonts w:asciiTheme="minorHAnsi" w:hAnsiTheme="minorHAnsi" w:cs="Arial"/>
              </w:rPr>
              <w:t>DB-9 Patch to OOB Patch</w:t>
            </w:r>
          </w:p>
        </w:tc>
        <w:tc>
          <w:tcPr>
            <w:tcW w:w="1719" w:type="dxa"/>
            <w:vAlign w:val="center"/>
          </w:tcPr>
          <w:p w14:paraId="1CD62E32" w14:textId="77777777" w:rsidR="00B9110B" w:rsidRPr="005F71E6" w:rsidRDefault="00B9110B" w:rsidP="00581F06">
            <w:pPr>
              <w:jc w:val="center"/>
              <w:rPr>
                <w:rFonts w:asciiTheme="minorHAnsi" w:hAnsiTheme="minorHAnsi" w:cs="Arial"/>
              </w:rPr>
            </w:pPr>
            <w:r w:rsidRPr="005F71E6">
              <w:rPr>
                <w:rFonts w:asciiTheme="minorHAnsi" w:hAnsiTheme="minorHAnsi" w:cs="Arial"/>
              </w:rPr>
              <w:t>TBD</w:t>
            </w:r>
          </w:p>
        </w:tc>
        <w:tc>
          <w:tcPr>
            <w:tcW w:w="1559" w:type="dxa"/>
            <w:vAlign w:val="center"/>
          </w:tcPr>
          <w:p w14:paraId="5FB6EB76" w14:textId="77777777" w:rsidR="00B9110B" w:rsidRPr="005F71E6" w:rsidRDefault="00B9110B" w:rsidP="00581F06">
            <w:pPr>
              <w:jc w:val="center"/>
              <w:rPr>
                <w:rFonts w:asciiTheme="minorHAnsi" w:hAnsiTheme="minorHAnsi" w:cs="Arial"/>
              </w:rPr>
            </w:pPr>
            <w:r w:rsidRPr="005F71E6">
              <w:rPr>
                <w:rFonts w:asciiTheme="minorHAnsi" w:hAnsiTheme="minorHAnsi" w:cs="Arial"/>
              </w:rPr>
              <w:t>TBD</w:t>
            </w:r>
          </w:p>
        </w:tc>
      </w:tr>
    </w:tbl>
    <w:p w14:paraId="04D79911" w14:textId="77777777" w:rsidR="00B9110B" w:rsidRPr="005F71E6" w:rsidRDefault="00B9110B" w:rsidP="00B9110B">
      <w:pPr>
        <w:pStyle w:val="Caption"/>
        <w:rPr>
          <w:rFonts w:asciiTheme="minorHAnsi" w:hAnsiTheme="minorHAnsi" w:cs="Arial"/>
          <w:sz w:val="20"/>
          <w:szCs w:val="20"/>
        </w:rPr>
      </w:pPr>
      <w:bookmarkStart w:id="74" w:name="_Toc238439368"/>
      <w:r w:rsidRPr="005F71E6">
        <w:rPr>
          <w:rFonts w:asciiTheme="minorHAnsi" w:hAnsiTheme="minorHAnsi" w:cs="Arial"/>
          <w:sz w:val="20"/>
          <w:szCs w:val="20"/>
        </w:rPr>
        <w:t>Table: Console Port Requirements</w:t>
      </w:r>
      <w:bookmarkEnd w:id="74"/>
    </w:p>
    <w:p w14:paraId="5E17DC25" w14:textId="77777777" w:rsidR="00B9110B" w:rsidRPr="005F71E6" w:rsidRDefault="00B9110B" w:rsidP="00B9110B">
      <w:pPr>
        <w:rPr>
          <w:rFonts w:asciiTheme="minorHAnsi" w:hAnsiTheme="minorHAnsi" w:cs="Arial"/>
        </w:rPr>
      </w:pPr>
    </w:p>
    <w:p w14:paraId="54654F68" w14:textId="77777777" w:rsidR="007413E1" w:rsidRDefault="00B9110B" w:rsidP="007413E1">
      <w:pPr>
        <w:ind w:left="450"/>
        <w:jc w:val="both"/>
        <w:rPr>
          <w:rFonts w:asciiTheme="minorHAnsi" w:hAnsiTheme="minorHAnsi" w:cs="Arial"/>
        </w:rPr>
      </w:pPr>
      <w:r w:rsidRPr="005F71E6">
        <w:rPr>
          <w:rFonts w:asciiTheme="minorHAnsi" w:hAnsiTheme="minorHAnsi" w:cs="Arial"/>
        </w:rPr>
        <w:t xml:space="preserve">Note: </w:t>
      </w:r>
      <w:r w:rsidR="007413E1">
        <w:rPr>
          <w:rFonts w:asciiTheme="minorHAnsi" w:hAnsiTheme="minorHAnsi" w:cs="Arial"/>
        </w:rPr>
        <w:t xml:space="preserve"> </w:t>
      </w:r>
      <w:r w:rsidRPr="005F71E6">
        <w:rPr>
          <w:rFonts w:asciiTheme="minorHAnsi" w:hAnsiTheme="minorHAnsi" w:cs="Arial"/>
        </w:rPr>
        <w:t xml:space="preserve">IPE </w:t>
      </w:r>
      <w:proofErr w:type="gramStart"/>
      <w:r w:rsidRPr="005F71E6">
        <w:rPr>
          <w:rFonts w:asciiTheme="minorHAnsi" w:hAnsiTheme="minorHAnsi" w:cs="Arial"/>
        </w:rPr>
        <w:t>has to</w:t>
      </w:r>
      <w:proofErr w:type="gramEnd"/>
      <w:r w:rsidRPr="005F71E6">
        <w:rPr>
          <w:rFonts w:asciiTheme="minorHAnsi" w:hAnsiTheme="minorHAnsi" w:cs="Arial"/>
        </w:rPr>
        <w:t xml:space="preserve"> run console connection to each device and assign and record the console information to IP Edge Ops</w:t>
      </w:r>
    </w:p>
    <w:p w14:paraId="4DA42C10" w14:textId="77777777" w:rsidR="007413E1" w:rsidRDefault="007413E1" w:rsidP="00B9110B">
      <w:pPr>
        <w:ind w:left="450"/>
        <w:jc w:val="both"/>
        <w:rPr>
          <w:rFonts w:asciiTheme="minorHAnsi" w:hAnsiTheme="minorHAnsi" w:cs="Arial"/>
        </w:rPr>
      </w:pPr>
    </w:p>
    <w:p w14:paraId="2E3B2F24" w14:textId="77777777" w:rsidR="007413E1" w:rsidRDefault="007413E1" w:rsidP="00B9110B">
      <w:pPr>
        <w:ind w:left="450"/>
        <w:jc w:val="both"/>
        <w:rPr>
          <w:rFonts w:asciiTheme="minorHAnsi" w:hAnsiTheme="minorHAnsi" w:cs="Arial"/>
        </w:rPr>
      </w:pPr>
      <w:r w:rsidRPr="007413E1">
        <w:rPr>
          <w:rFonts w:asciiTheme="minorHAnsi" w:hAnsiTheme="minorHAnsi" w:cs="Arial"/>
          <w:noProof/>
        </w:rPr>
        <w:drawing>
          <wp:inline distT="0" distB="0" distL="0" distR="0" wp14:anchorId="17C9C963" wp14:editId="333FA8D1">
            <wp:extent cx="5410478" cy="15240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478" cy="1524078"/>
                    </a:xfrm>
                    <a:prstGeom prst="rect">
                      <a:avLst/>
                    </a:prstGeom>
                  </pic:spPr>
                </pic:pic>
              </a:graphicData>
            </a:graphic>
          </wp:inline>
        </w:drawing>
      </w:r>
    </w:p>
    <w:p w14:paraId="2F8C3CF0" w14:textId="77777777" w:rsidR="00B9110B" w:rsidRPr="005F71E6" w:rsidRDefault="00B9110B" w:rsidP="007413E1">
      <w:pPr>
        <w:pStyle w:val="BodyText"/>
        <w:rPr>
          <w:rFonts w:asciiTheme="minorHAnsi" w:hAnsiTheme="minorHAnsi" w:cs="Arial"/>
        </w:rPr>
      </w:pPr>
    </w:p>
    <w:p w14:paraId="320A9A41" w14:textId="77777777" w:rsidR="00B9110B" w:rsidRPr="005F71E6" w:rsidRDefault="00B9110B" w:rsidP="00B9110B">
      <w:pPr>
        <w:pStyle w:val="Caption"/>
        <w:rPr>
          <w:rFonts w:asciiTheme="minorHAnsi" w:hAnsiTheme="minorHAnsi" w:cs="Arial"/>
        </w:rPr>
      </w:pPr>
      <w:proofErr w:type="gramStart"/>
      <w:r w:rsidRPr="005F71E6">
        <w:rPr>
          <w:rFonts w:asciiTheme="minorHAnsi" w:hAnsiTheme="minorHAnsi" w:cs="Arial"/>
        </w:rPr>
        <w:t>Figure :</w:t>
      </w:r>
      <w:proofErr w:type="gramEnd"/>
      <w:r w:rsidRPr="005F71E6">
        <w:rPr>
          <w:rFonts w:asciiTheme="minorHAnsi" w:hAnsiTheme="minorHAnsi" w:cs="Arial"/>
        </w:rPr>
        <w:t xml:space="preserve"> Console Port Connection</w:t>
      </w:r>
    </w:p>
    <w:p w14:paraId="5BCC8C00" w14:textId="77777777" w:rsidR="00792D89" w:rsidRPr="005F71E6" w:rsidRDefault="00792D89" w:rsidP="00792D89">
      <w:pPr>
        <w:ind w:firstLine="720"/>
        <w:rPr>
          <w:rFonts w:asciiTheme="minorHAnsi" w:hAnsiTheme="minorHAnsi"/>
          <w:i/>
          <w:lang w:val="en-US"/>
        </w:rPr>
      </w:pPr>
    </w:p>
    <w:p w14:paraId="5123B46A" w14:textId="77777777" w:rsidR="00984907" w:rsidRPr="005F71E6" w:rsidRDefault="001C12DB" w:rsidP="00200CF5">
      <w:pPr>
        <w:pStyle w:val="Heading3"/>
        <w:rPr>
          <w:rFonts w:asciiTheme="minorHAnsi" w:hAnsiTheme="minorHAnsi"/>
        </w:rPr>
      </w:pPr>
      <w:bookmarkStart w:id="75" w:name="_Toc382316002"/>
      <w:bookmarkStart w:id="76" w:name="_Toc85536771"/>
      <w:r w:rsidRPr="005F71E6">
        <w:rPr>
          <w:rFonts w:asciiTheme="minorHAnsi" w:hAnsiTheme="minorHAnsi" w:cs="Arial"/>
        </w:rPr>
        <w:t xml:space="preserve">4.2.5 </w:t>
      </w:r>
      <w:r w:rsidR="00984907" w:rsidRPr="005F71E6">
        <w:rPr>
          <w:rFonts w:asciiTheme="minorHAnsi" w:hAnsiTheme="minorHAnsi"/>
        </w:rPr>
        <w:t>Network Timing</w:t>
      </w:r>
      <w:bookmarkEnd w:id="75"/>
      <w:bookmarkEnd w:id="76"/>
      <w:r w:rsidR="00984907" w:rsidRPr="005F71E6">
        <w:rPr>
          <w:rFonts w:asciiTheme="minorHAnsi" w:hAnsiTheme="minorHAnsi"/>
        </w:rPr>
        <w:t xml:space="preserve"> </w:t>
      </w:r>
    </w:p>
    <w:p w14:paraId="61CD2D3C" w14:textId="77777777" w:rsidR="00984907" w:rsidRPr="005F71E6" w:rsidRDefault="00E01563" w:rsidP="00200CF5">
      <w:pPr>
        <w:pStyle w:val="BodyText"/>
        <w:ind w:left="709"/>
        <w:rPr>
          <w:rFonts w:asciiTheme="minorHAnsi" w:hAnsiTheme="minorHAnsi"/>
          <w:i/>
          <w:lang w:val="en-US"/>
        </w:rPr>
      </w:pPr>
      <w:r w:rsidRPr="005F71E6">
        <w:rPr>
          <w:rFonts w:asciiTheme="minorHAnsi" w:hAnsiTheme="minorHAnsi"/>
          <w:i/>
          <w:lang w:val="en-US"/>
        </w:rPr>
        <w:t>N/A</w:t>
      </w:r>
      <w:r w:rsidR="00C750A3" w:rsidRPr="005F71E6">
        <w:rPr>
          <w:rFonts w:asciiTheme="minorHAnsi" w:hAnsiTheme="minorHAnsi"/>
          <w:i/>
          <w:lang w:val="en-US"/>
        </w:rPr>
        <w:t xml:space="preserve"> </w:t>
      </w:r>
    </w:p>
    <w:p w14:paraId="174D31C3" w14:textId="77777777" w:rsidR="00792D89" w:rsidRPr="005F71E6" w:rsidRDefault="00792D89" w:rsidP="00200CF5">
      <w:pPr>
        <w:rPr>
          <w:rFonts w:asciiTheme="minorHAnsi" w:hAnsiTheme="minorHAnsi"/>
          <w:lang w:val="en-US"/>
        </w:rPr>
      </w:pPr>
    </w:p>
    <w:p w14:paraId="077ACCF3" w14:textId="77777777" w:rsidR="00792D89" w:rsidRPr="005F71E6" w:rsidRDefault="00792D89" w:rsidP="00792D89">
      <w:pPr>
        <w:pStyle w:val="Heading3"/>
        <w:rPr>
          <w:rFonts w:asciiTheme="minorHAnsi" w:hAnsiTheme="minorHAnsi" w:cs="Arial"/>
        </w:rPr>
      </w:pPr>
      <w:bookmarkStart w:id="77" w:name="_Toc367290196"/>
      <w:bookmarkStart w:id="78" w:name="_Toc382316003"/>
      <w:bookmarkStart w:id="79" w:name="_Toc85536772"/>
      <w:r w:rsidRPr="005F71E6">
        <w:rPr>
          <w:rFonts w:asciiTheme="minorHAnsi" w:hAnsiTheme="minorHAnsi" w:cs="Arial"/>
        </w:rPr>
        <w:lastRenderedPageBreak/>
        <w:t>4.2.</w:t>
      </w:r>
      <w:r w:rsidR="00984907" w:rsidRPr="005F71E6">
        <w:rPr>
          <w:rFonts w:asciiTheme="minorHAnsi" w:hAnsiTheme="minorHAnsi" w:cs="Arial"/>
        </w:rPr>
        <w:t>6</w:t>
      </w:r>
      <w:r w:rsidRPr="005F71E6">
        <w:rPr>
          <w:rFonts w:asciiTheme="minorHAnsi" w:hAnsiTheme="minorHAnsi" w:cs="Arial"/>
        </w:rPr>
        <w:t xml:space="preserve"> Operating System</w:t>
      </w:r>
      <w:bookmarkEnd w:id="77"/>
      <w:bookmarkEnd w:id="78"/>
      <w:bookmarkEnd w:id="79"/>
    </w:p>
    <w:p w14:paraId="0D154838" w14:textId="77777777" w:rsidR="00C750A3" w:rsidRPr="005F71E6" w:rsidRDefault="00792D89" w:rsidP="00FA5561">
      <w:pPr>
        <w:ind w:left="450"/>
        <w:jc w:val="both"/>
        <w:rPr>
          <w:rFonts w:asciiTheme="minorHAnsi" w:hAnsiTheme="minorHAnsi" w:cs="Arial"/>
        </w:rPr>
      </w:pPr>
      <w:r w:rsidRPr="005F71E6">
        <w:rPr>
          <w:rFonts w:asciiTheme="minorHAnsi" w:hAnsiTheme="minorHAnsi" w:cs="Arial"/>
        </w:rPr>
        <w:tab/>
      </w:r>
      <w:r w:rsidR="002C3194" w:rsidRPr="002C3194">
        <w:rPr>
          <w:rFonts w:asciiTheme="minorHAnsi" w:hAnsiTheme="minorHAnsi" w:cs="Arial"/>
        </w:rPr>
        <w:t>TiMOS-C-16.</w:t>
      </w:r>
      <w:proofErr w:type="gramStart"/>
      <w:r w:rsidR="002C3194" w:rsidRPr="002C3194">
        <w:rPr>
          <w:rFonts w:asciiTheme="minorHAnsi" w:hAnsiTheme="minorHAnsi" w:cs="Arial"/>
        </w:rPr>
        <w:t>0.R</w:t>
      </w:r>
      <w:proofErr w:type="gramEnd"/>
      <w:r w:rsidR="002C3194" w:rsidRPr="002C3194">
        <w:rPr>
          <w:rFonts w:asciiTheme="minorHAnsi" w:hAnsiTheme="minorHAnsi" w:cs="Arial"/>
        </w:rPr>
        <w:t>3-2</w:t>
      </w:r>
    </w:p>
    <w:p w14:paraId="048039D4" w14:textId="77777777" w:rsidR="00792D89" w:rsidRPr="005F71E6" w:rsidRDefault="00792D89" w:rsidP="00792D89">
      <w:pPr>
        <w:rPr>
          <w:rFonts w:asciiTheme="minorHAnsi" w:hAnsiTheme="minorHAnsi"/>
          <w:lang w:val="en-US"/>
        </w:rPr>
      </w:pPr>
    </w:p>
    <w:p w14:paraId="4637374F" w14:textId="77777777" w:rsidR="00792D89" w:rsidRPr="005F71E6" w:rsidRDefault="00792D89" w:rsidP="00792D89">
      <w:pPr>
        <w:pStyle w:val="Heading3"/>
        <w:rPr>
          <w:rFonts w:asciiTheme="minorHAnsi" w:hAnsiTheme="minorHAnsi" w:cs="Arial"/>
        </w:rPr>
      </w:pPr>
      <w:bookmarkStart w:id="80" w:name="_Toc367290197"/>
      <w:bookmarkStart w:id="81" w:name="_Toc382316004"/>
      <w:bookmarkStart w:id="82" w:name="_Toc85536773"/>
      <w:r w:rsidRPr="005F71E6">
        <w:rPr>
          <w:rFonts w:asciiTheme="minorHAnsi" w:hAnsiTheme="minorHAnsi" w:cs="Arial"/>
        </w:rPr>
        <w:t>4.2.</w:t>
      </w:r>
      <w:r w:rsidR="00984907" w:rsidRPr="005F71E6">
        <w:rPr>
          <w:rFonts w:asciiTheme="minorHAnsi" w:hAnsiTheme="minorHAnsi" w:cs="Arial"/>
        </w:rPr>
        <w:t>7</w:t>
      </w:r>
      <w:r w:rsidRPr="005F71E6">
        <w:rPr>
          <w:rFonts w:asciiTheme="minorHAnsi" w:hAnsiTheme="minorHAnsi" w:cs="Arial"/>
        </w:rPr>
        <w:t xml:space="preserve"> </w:t>
      </w:r>
      <w:bookmarkEnd w:id="80"/>
      <w:r w:rsidR="00907596" w:rsidRPr="005F71E6">
        <w:rPr>
          <w:rFonts w:asciiTheme="minorHAnsi" w:hAnsiTheme="minorHAnsi" w:cs="Arial"/>
        </w:rPr>
        <w:t>Initial Dimensioning</w:t>
      </w:r>
      <w:bookmarkEnd w:id="81"/>
      <w:bookmarkEnd w:id="82"/>
    </w:p>
    <w:p w14:paraId="4F519B81" w14:textId="77777777" w:rsidR="005A2B9F" w:rsidRPr="005F71E6" w:rsidRDefault="00792D89" w:rsidP="00792D89">
      <w:pPr>
        <w:rPr>
          <w:rFonts w:asciiTheme="minorHAnsi" w:hAnsiTheme="minorHAnsi"/>
          <w:lang w:val="en-US"/>
        </w:rPr>
      </w:pPr>
      <w:r w:rsidRPr="005F71E6">
        <w:rPr>
          <w:rFonts w:asciiTheme="minorHAnsi" w:hAnsiTheme="minorHAnsi"/>
          <w:lang w:val="en-US"/>
        </w:rPr>
        <w:tab/>
      </w:r>
    </w:p>
    <w:tbl>
      <w:tblPr>
        <w:tblW w:w="0" w:type="auto"/>
        <w:tblInd w:w="1638" w:type="dxa"/>
        <w:tblBorders>
          <w:top w:val="nil"/>
          <w:left w:val="nil"/>
          <w:bottom w:val="nil"/>
          <w:right w:val="nil"/>
        </w:tblBorders>
        <w:tblLayout w:type="fixed"/>
        <w:tblLook w:val="0000" w:firstRow="0" w:lastRow="0" w:firstColumn="0" w:lastColumn="0" w:noHBand="0" w:noVBand="0"/>
      </w:tblPr>
      <w:tblGrid>
        <w:gridCol w:w="3464"/>
        <w:gridCol w:w="3302"/>
      </w:tblGrid>
      <w:tr w:rsidR="007C5659" w:rsidRPr="005F71E6" w14:paraId="49BC59E7" w14:textId="77777777" w:rsidTr="007C5659">
        <w:trPr>
          <w:trHeight w:val="319"/>
        </w:trPr>
        <w:tc>
          <w:tcPr>
            <w:tcW w:w="3464" w:type="dxa"/>
            <w:tcBorders>
              <w:top w:val="single" w:sz="4" w:space="0" w:color="auto"/>
              <w:left w:val="single" w:sz="4" w:space="0" w:color="auto"/>
              <w:bottom w:val="single" w:sz="4" w:space="0" w:color="auto"/>
              <w:right w:val="single" w:sz="18" w:space="0" w:color="FFFFFF"/>
            </w:tcBorders>
            <w:shd w:val="clear" w:color="auto" w:fill="D9D9D9" w:themeFill="background1" w:themeFillShade="D9"/>
          </w:tcPr>
          <w:p w14:paraId="08C77A7C" w14:textId="77777777" w:rsidR="007C5659" w:rsidRPr="005F71E6" w:rsidRDefault="007C5659" w:rsidP="002651A8">
            <w:pPr>
              <w:autoSpaceDE w:val="0"/>
              <w:autoSpaceDN w:val="0"/>
              <w:adjustRightInd w:val="0"/>
              <w:jc w:val="both"/>
              <w:rPr>
                <w:rFonts w:asciiTheme="minorHAnsi" w:hAnsiTheme="minorHAnsi"/>
                <w:color w:val="000000"/>
                <w:sz w:val="23"/>
                <w:szCs w:val="23"/>
                <w:highlight w:val="lightGray"/>
                <w:lang w:val="en-US"/>
              </w:rPr>
            </w:pPr>
            <w:r w:rsidRPr="005F71E6">
              <w:rPr>
                <w:rFonts w:asciiTheme="minorHAnsi" w:hAnsiTheme="minorHAnsi"/>
                <w:b/>
                <w:bCs/>
                <w:color w:val="000000"/>
                <w:sz w:val="23"/>
                <w:szCs w:val="23"/>
                <w:highlight w:val="lightGray"/>
                <w:lang w:val="en-US"/>
              </w:rPr>
              <w:t xml:space="preserve">Make and Model </w:t>
            </w:r>
          </w:p>
        </w:tc>
        <w:tc>
          <w:tcPr>
            <w:tcW w:w="3302" w:type="dxa"/>
            <w:tcBorders>
              <w:top w:val="single" w:sz="4" w:space="0" w:color="auto"/>
              <w:left w:val="single" w:sz="18" w:space="0" w:color="FFFFFF"/>
              <w:bottom w:val="single" w:sz="4" w:space="0" w:color="auto"/>
              <w:right w:val="single" w:sz="4" w:space="0" w:color="auto"/>
            </w:tcBorders>
            <w:shd w:val="clear" w:color="auto" w:fill="D9D9D9" w:themeFill="background1" w:themeFillShade="D9"/>
          </w:tcPr>
          <w:p w14:paraId="67B2999F" w14:textId="64EC3F9C" w:rsidR="007C5659" w:rsidRPr="002017B3" w:rsidRDefault="002017B3" w:rsidP="002651A8">
            <w:pPr>
              <w:autoSpaceDE w:val="0"/>
              <w:autoSpaceDN w:val="0"/>
              <w:adjustRightInd w:val="0"/>
              <w:jc w:val="both"/>
              <w:rPr>
                <w:rFonts w:asciiTheme="minorHAnsi" w:hAnsiTheme="minorHAnsi"/>
                <w:color w:val="000000"/>
                <w:sz w:val="23"/>
                <w:szCs w:val="23"/>
                <w:highlight w:val="yellow"/>
                <w:lang w:val="en-US"/>
              </w:rPr>
            </w:pPr>
            <w:r>
              <w:rPr>
                <w:rFonts w:asciiTheme="minorHAnsi" w:hAnsiTheme="minorHAnsi"/>
                <w:b/>
                <w:bCs/>
                <w:color w:val="000000"/>
                <w:sz w:val="23"/>
                <w:szCs w:val="23"/>
                <w:highlight w:val="yellow"/>
                <w:lang w:val="en-US"/>
              </w:rPr>
              <w:t>ALU-7750</w:t>
            </w:r>
            <w:r w:rsidR="006370A4">
              <w:rPr>
                <w:rFonts w:asciiTheme="minorHAnsi" w:hAnsiTheme="minorHAnsi"/>
                <w:b/>
                <w:bCs/>
                <w:color w:val="000000"/>
                <w:sz w:val="23"/>
                <w:szCs w:val="23"/>
                <w:highlight w:val="yellow"/>
                <w:lang w:val="en-US"/>
              </w:rPr>
              <w:t xml:space="preserve"> </w:t>
            </w:r>
            <w:r w:rsidR="007C5659" w:rsidRPr="002017B3">
              <w:rPr>
                <w:rFonts w:asciiTheme="minorHAnsi" w:hAnsiTheme="minorHAnsi"/>
                <w:b/>
                <w:bCs/>
                <w:color w:val="000000"/>
                <w:sz w:val="23"/>
                <w:szCs w:val="23"/>
                <w:highlight w:val="yellow"/>
                <w:lang w:val="en-US"/>
              </w:rPr>
              <w:t>-</w:t>
            </w:r>
            <w:r w:rsidR="006370A4">
              <w:rPr>
                <w:rFonts w:asciiTheme="minorHAnsi" w:hAnsiTheme="minorHAnsi"/>
                <w:b/>
                <w:bCs/>
                <w:color w:val="000000"/>
                <w:sz w:val="23"/>
                <w:szCs w:val="23"/>
                <w:highlight w:val="yellow"/>
                <w:lang w:val="en-US"/>
              </w:rPr>
              <w:t xml:space="preserve"> </w:t>
            </w:r>
            <w:r>
              <w:rPr>
                <w:rFonts w:asciiTheme="minorHAnsi" w:hAnsiTheme="minorHAnsi"/>
                <w:b/>
                <w:bCs/>
                <w:color w:val="000000"/>
                <w:sz w:val="23"/>
                <w:szCs w:val="23"/>
                <w:highlight w:val="yellow"/>
                <w:lang w:val="en-US"/>
              </w:rPr>
              <w:t/>
            </w:r>
          </w:p>
        </w:tc>
      </w:tr>
      <w:tr w:rsidR="007C5659" w:rsidRPr="005F71E6" w14:paraId="798647AA" w14:textId="77777777" w:rsidTr="007C5659">
        <w:trPr>
          <w:trHeight w:val="315"/>
        </w:trPr>
        <w:tc>
          <w:tcPr>
            <w:tcW w:w="3464" w:type="dxa"/>
            <w:tcBorders>
              <w:top w:val="single" w:sz="4" w:space="0" w:color="auto"/>
              <w:left w:val="single" w:sz="4" w:space="0" w:color="auto"/>
              <w:bottom w:val="single" w:sz="4" w:space="0" w:color="auto"/>
              <w:right w:val="single" w:sz="4" w:space="0" w:color="auto"/>
            </w:tcBorders>
            <w:shd w:val="clear" w:color="auto" w:fill="FFFFFF"/>
          </w:tcPr>
          <w:p w14:paraId="59D1D765" w14:textId="77777777" w:rsidR="007C5659" w:rsidRPr="005F71E6" w:rsidRDefault="007C5659" w:rsidP="002651A8">
            <w:pPr>
              <w:autoSpaceDE w:val="0"/>
              <w:autoSpaceDN w:val="0"/>
              <w:adjustRightInd w:val="0"/>
              <w:jc w:val="both"/>
              <w:rPr>
                <w:rFonts w:asciiTheme="minorHAnsi" w:hAnsiTheme="minorHAnsi"/>
                <w:b/>
                <w:color w:val="000000"/>
                <w:lang w:val="en-US"/>
              </w:rPr>
            </w:pPr>
            <w:r w:rsidRPr="005F71E6">
              <w:rPr>
                <w:rFonts w:asciiTheme="minorHAnsi" w:hAnsiTheme="minorHAnsi"/>
                <w:b/>
                <w:lang w:val="en-US"/>
              </w:rPr>
              <w:t>Dimensions</w:t>
            </w:r>
          </w:p>
        </w:tc>
        <w:tc>
          <w:tcPr>
            <w:tcW w:w="3302" w:type="dxa"/>
            <w:tcBorders>
              <w:top w:val="single" w:sz="4" w:space="0" w:color="auto"/>
              <w:left w:val="single" w:sz="4" w:space="0" w:color="auto"/>
              <w:bottom w:val="single" w:sz="4" w:space="0" w:color="auto"/>
              <w:right w:val="single" w:sz="4" w:space="0" w:color="auto"/>
            </w:tcBorders>
            <w:shd w:val="clear" w:color="auto" w:fill="FFFFFF"/>
          </w:tcPr>
          <w:p w14:paraId="62412DC8" w14:textId="77777777" w:rsidR="007C5659" w:rsidRPr="005F71E6" w:rsidRDefault="007C5659" w:rsidP="002651A8">
            <w:pPr>
              <w:autoSpaceDE w:val="0"/>
              <w:autoSpaceDN w:val="0"/>
              <w:adjustRightInd w:val="0"/>
              <w:jc w:val="both"/>
              <w:rPr>
                <w:rFonts w:asciiTheme="minorHAnsi" w:hAnsiTheme="minorHAnsi"/>
                <w:color w:val="000000"/>
                <w:lang w:val="en-US"/>
              </w:rPr>
            </w:pPr>
          </w:p>
        </w:tc>
      </w:tr>
      <w:tr w:rsidR="007C5659" w:rsidRPr="005F71E6" w14:paraId="2D8FD910" w14:textId="77777777" w:rsidTr="007C5659">
        <w:trPr>
          <w:trHeight w:val="315"/>
        </w:trPr>
        <w:tc>
          <w:tcPr>
            <w:tcW w:w="3464" w:type="dxa"/>
            <w:tcBorders>
              <w:top w:val="single" w:sz="4" w:space="0" w:color="auto"/>
              <w:left w:val="single" w:sz="4" w:space="0" w:color="auto"/>
              <w:bottom w:val="single" w:sz="4" w:space="0" w:color="auto"/>
              <w:right w:val="single" w:sz="4" w:space="0" w:color="auto"/>
            </w:tcBorders>
            <w:shd w:val="clear" w:color="auto" w:fill="FFFFFF"/>
          </w:tcPr>
          <w:p w14:paraId="2F78482F"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hAnsiTheme="minorHAnsi"/>
                <w:lang w:val="en-US"/>
              </w:rPr>
              <w:t>With cable management unit</w:t>
            </w:r>
          </w:p>
        </w:tc>
        <w:tc>
          <w:tcPr>
            <w:tcW w:w="3302" w:type="dxa"/>
            <w:tcBorders>
              <w:top w:val="single" w:sz="4" w:space="0" w:color="auto"/>
              <w:left w:val="single" w:sz="4" w:space="0" w:color="auto"/>
              <w:bottom w:val="single" w:sz="4" w:space="0" w:color="auto"/>
              <w:right w:val="single" w:sz="4" w:space="0" w:color="auto"/>
            </w:tcBorders>
            <w:shd w:val="clear" w:color="auto" w:fill="FFFFFF"/>
          </w:tcPr>
          <w:p w14:paraId="3475FDA1" w14:textId="77777777" w:rsidR="007C5659" w:rsidRPr="005F71E6" w:rsidRDefault="00A64E55" w:rsidP="002651A8">
            <w:pPr>
              <w:autoSpaceDE w:val="0"/>
              <w:autoSpaceDN w:val="0"/>
              <w:adjustRightInd w:val="0"/>
              <w:jc w:val="both"/>
              <w:rPr>
                <w:rFonts w:asciiTheme="minorHAnsi" w:hAnsiTheme="minorHAnsi"/>
                <w:color w:val="000000"/>
                <w:lang w:val="en-US"/>
              </w:rPr>
            </w:pPr>
            <w:r>
              <w:rPr>
                <w:rFonts w:asciiTheme="minorHAnsi" w:eastAsiaTheme="minorHAnsi" w:hAnsiTheme="minorHAnsi" w:cs="TimesNewRomanPSMT"/>
                <w:lang w:val="en-US"/>
              </w:rPr>
              <w:t>24</w:t>
            </w:r>
            <w:r w:rsidR="007C5659" w:rsidRPr="005F71E6">
              <w:rPr>
                <w:rFonts w:asciiTheme="minorHAnsi" w:eastAsiaTheme="minorHAnsi" w:hAnsiTheme="minorHAnsi" w:cs="TimesNewRomanPSMT"/>
                <w:lang w:val="en-US"/>
              </w:rPr>
              <w:t>.5 in. H x17.5 in. W x 30 in. D</w:t>
            </w:r>
          </w:p>
        </w:tc>
      </w:tr>
      <w:tr w:rsidR="007C5659" w:rsidRPr="005F71E6" w14:paraId="2DFB6077" w14:textId="77777777" w:rsidTr="007C5659">
        <w:trPr>
          <w:trHeight w:val="315"/>
        </w:trPr>
        <w:tc>
          <w:tcPr>
            <w:tcW w:w="3464" w:type="dxa"/>
            <w:tcBorders>
              <w:top w:val="single" w:sz="4" w:space="0" w:color="auto"/>
              <w:left w:val="single" w:sz="4" w:space="0" w:color="auto"/>
              <w:bottom w:val="single" w:sz="4" w:space="0" w:color="auto"/>
              <w:right w:val="single" w:sz="4" w:space="0" w:color="auto"/>
            </w:tcBorders>
            <w:shd w:val="clear" w:color="auto" w:fill="FFFFFF"/>
          </w:tcPr>
          <w:p w14:paraId="028710E9"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hAnsiTheme="minorHAnsi"/>
                <w:lang w:val="en-US"/>
              </w:rPr>
              <w:t xml:space="preserve">Chassis weight (empty) </w:t>
            </w:r>
          </w:p>
        </w:tc>
        <w:tc>
          <w:tcPr>
            <w:tcW w:w="3302" w:type="dxa"/>
            <w:tcBorders>
              <w:top w:val="single" w:sz="4" w:space="0" w:color="auto"/>
              <w:left w:val="single" w:sz="4" w:space="0" w:color="auto"/>
              <w:bottom w:val="single" w:sz="4" w:space="0" w:color="auto"/>
              <w:right w:val="single" w:sz="4" w:space="0" w:color="auto"/>
            </w:tcBorders>
            <w:shd w:val="clear" w:color="auto" w:fill="FFFFFF"/>
          </w:tcPr>
          <w:p w14:paraId="12A062CF"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eastAsiaTheme="minorHAnsi" w:hAnsiTheme="minorHAnsi" w:cs="TimesNewRomanPSMT"/>
                <w:lang w:val="en-US"/>
              </w:rPr>
              <w:t>1</w:t>
            </w:r>
            <w:r w:rsidR="00A64E55">
              <w:rPr>
                <w:rFonts w:asciiTheme="minorHAnsi" w:eastAsiaTheme="minorHAnsi" w:hAnsiTheme="minorHAnsi" w:cs="TimesNewRomanPSMT"/>
                <w:lang w:val="en-US"/>
              </w:rPr>
              <w:t>24</w:t>
            </w:r>
            <w:r w:rsidRPr="005F71E6">
              <w:rPr>
                <w:rFonts w:asciiTheme="minorHAnsi" w:eastAsiaTheme="minorHAnsi" w:hAnsiTheme="minorHAnsi" w:cs="TimesNewRomanPSMT"/>
                <w:lang w:val="en-US"/>
              </w:rPr>
              <w:t xml:space="preserve"> </w:t>
            </w:r>
            <w:proofErr w:type="spellStart"/>
            <w:r w:rsidRPr="005F71E6">
              <w:rPr>
                <w:rFonts w:asciiTheme="minorHAnsi" w:eastAsiaTheme="minorHAnsi" w:hAnsiTheme="minorHAnsi" w:cs="TimesNewRomanPSMT"/>
                <w:lang w:val="en-US"/>
              </w:rPr>
              <w:t>lb</w:t>
            </w:r>
            <w:proofErr w:type="spellEnd"/>
            <w:r w:rsidRPr="005F71E6">
              <w:rPr>
                <w:rFonts w:asciiTheme="minorHAnsi" w:eastAsiaTheme="minorHAnsi" w:hAnsiTheme="minorHAnsi" w:cs="TimesNewRomanPSMT"/>
                <w:lang w:val="en-US"/>
              </w:rPr>
              <w:t xml:space="preserve"> (</w:t>
            </w:r>
            <w:r w:rsidR="00A64E55">
              <w:rPr>
                <w:rFonts w:asciiTheme="minorHAnsi" w:eastAsiaTheme="minorHAnsi" w:hAnsiTheme="minorHAnsi" w:cs="TimesNewRomanPSMT"/>
                <w:lang w:val="en-US"/>
              </w:rPr>
              <w:t>56.37</w:t>
            </w:r>
            <w:r w:rsidRPr="005F71E6">
              <w:rPr>
                <w:rFonts w:asciiTheme="minorHAnsi" w:eastAsiaTheme="minorHAnsi" w:hAnsiTheme="minorHAnsi" w:cs="TimesNewRomanPSMT"/>
                <w:lang w:val="en-US"/>
              </w:rPr>
              <w:t xml:space="preserve"> kg)</w:t>
            </w:r>
          </w:p>
        </w:tc>
      </w:tr>
      <w:tr w:rsidR="007C5659" w:rsidRPr="005F71E6" w14:paraId="728EA2B8" w14:textId="77777777" w:rsidTr="007C5659">
        <w:trPr>
          <w:trHeight w:val="315"/>
        </w:trPr>
        <w:tc>
          <w:tcPr>
            <w:tcW w:w="3464" w:type="dxa"/>
            <w:tcBorders>
              <w:top w:val="single" w:sz="4" w:space="0" w:color="auto"/>
              <w:left w:val="single" w:sz="4" w:space="0" w:color="auto"/>
              <w:bottom w:val="single" w:sz="4" w:space="0" w:color="auto"/>
              <w:right w:val="single" w:sz="4" w:space="0" w:color="auto"/>
            </w:tcBorders>
            <w:shd w:val="clear" w:color="auto" w:fill="FFFFFF"/>
          </w:tcPr>
          <w:p w14:paraId="1FB087BB"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hAnsiTheme="minorHAnsi"/>
                <w:lang w:val="en-US"/>
              </w:rPr>
              <w:t xml:space="preserve">Chassis weight (loaded) </w:t>
            </w:r>
          </w:p>
        </w:tc>
        <w:tc>
          <w:tcPr>
            <w:tcW w:w="3302" w:type="dxa"/>
            <w:tcBorders>
              <w:top w:val="single" w:sz="4" w:space="0" w:color="auto"/>
              <w:left w:val="single" w:sz="4" w:space="0" w:color="auto"/>
              <w:bottom w:val="single" w:sz="4" w:space="0" w:color="auto"/>
              <w:right w:val="single" w:sz="4" w:space="0" w:color="auto"/>
            </w:tcBorders>
            <w:shd w:val="clear" w:color="auto" w:fill="FFFFFF"/>
          </w:tcPr>
          <w:p w14:paraId="5253C3E2" w14:textId="77777777" w:rsidR="007C5659" w:rsidRPr="005F71E6" w:rsidRDefault="00A64E55" w:rsidP="002651A8">
            <w:pPr>
              <w:autoSpaceDE w:val="0"/>
              <w:autoSpaceDN w:val="0"/>
              <w:adjustRightInd w:val="0"/>
              <w:rPr>
                <w:rFonts w:asciiTheme="minorHAnsi" w:hAnsiTheme="minorHAnsi"/>
                <w:color w:val="000000"/>
                <w:lang w:val="en-US"/>
              </w:rPr>
            </w:pPr>
            <w:r>
              <w:rPr>
                <w:rFonts w:asciiTheme="minorHAnsi" w:eastAsiaTheme="minorHAnsi" w:hAnsiTheme="minorHAnsi" w:cs="TimesNewRomanPSMT"/>
                <w:lang w:val="en-US"/>
              </w:rPr>
              <w:t>342.5</w:t>
            </w:r>
            <w:r w:rsidR="007C5659" w:rsidRPr="005F71E6">
              <w:rPr>
                <w:rFonts w:asciiTheme="minorHAnsi" w:eastAsiaTheme="minorHAnsi" w:hAnsiTheme="minorHAnsi" w:cs="TimesNewRomanPSMT"/>
                <w:lang w:val="en-US"/>
              </w:rPr>
              <w:t xml:space="preserve"> lbs. (</w:t>
            </w:r>
            <w:r>
              <w:rPr>
                <w:rFonts w:asciiTheme="minorHAnsi" w:eastAsiaTheme="minorHAnsi" w:hAnsiTheme="minorHAnsi" w:cs="TimesNewRomanPSMT"/>
                <w:lang w:val="en-US"/>
              </w:rPr>
              <w:t>155.4</w:t>
            </w:r>
            <w:r w:rsidR="007C5659" w:rsidRPr="005F71E6">
              <w:rPr>
                <w:rFonts w:asciiTheme="minorHAnsi" w:eastAsiaTheme="minorHAnsi" w:hAnsiTheme="minorHAnsi" w:cs="TimesNewRomanPSMT"/>
                <w:lang w:val="en-US"/>
              </w:rPr>
              <w:t xml:space="preserve"> kg) </w:t>
            </w:r>
          </w:p>
        </w:tc>
      </w:tr>
      <w:tr w:rsidR="007C5659" w:rsidRPr="005F71E6" w14:paraId="252AE5E7" w14:textId="77777777" w:rsidTr="007C5659">
        <w:trPr>
          <w:trHeight w:val="315"/>
        </w:trPr>
        <w:tc>
          <w:tcPr>
            <w:tcW w:w="3464" w:type="dxa"/>
            <w:tcBorders>
              <w:top w:val="single" w:sz="4" w:space="0" w:color="auto"/>
              <w:left w:val="single" w:sz="4" w:space="0" w:color="auto"/>
              <w:bottom w:val="single" w:sz="4" w:space="0" w:color="auto"/>
              <w:right w:val="single" w:sz="4" w:space="0" w:color="auto"/>
            </w:tcBorders>
            <w:shd w:val="clear" w:color="auto" w:fill="FFFFFF"/>
          </w:tcPr>
          <w:p w14:paraId="65056314"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hAnsiTheme="minorHAnsi"/>
                <w:lang w:val="en-US"/>
              </w:rPr>
              <w:t xml:space="preserve">Mounting </w:t>
            </w:r>
          </w:p>
        </w:tc>
        <w:tc>
          <w:tcPr>
            <w:tcW w:w="3302" w:type="dxa"/>
            <w:tcBorders>
              <w:top w:val="single" w:sz="4" w:space="0" w:color="auto"/>
              <w:left w:val="single" w:sz="4" w:space="0" w:color="auto"/>
              <w:bottom w:val="single" w:sz="4" w:space="0" w:color="auto"/>
              <w:right w:val="single" w:sz="4" w:space="0" w:color="auto"/>
            </w:tcBorders>
            <w:shd w:val="clear" w:color="auto" w:fill="FFFFFF"/>
          </w:tcPr>
          <w:p w14:paraId="1AB6E862" w14:textId="77777777" w:rsidR="007C5659" w:rsidRPr="005F71E6" w:rsidRDefault="007C5659" w:rsidP="002651A8">
            <w:pPr>
              <w:autoSpaceDE w:val="0"/>
              <w:autoSpaceDN w:val="0"/>
              <w:adjustRightInd w:val="0"/>
              <w:rPr>
                <w:rFonts w:asciiTheme="minorHAnsi" w:eastAsiaTheme="minorHAnsi" w:hAnsiTheme="minorHAnsi" w:cs="TimesNewRomanPSMT"/>
                <w:lang w:val="en-US"/>
              </w:rPr>
            </w:pPr>
            <w:r w:rsidRPr="005F71E6">
              <w:rPr>
                <w:rFonts w:asciiTheme="minorHAnsi" w:eastAsiaTheme="minorHAnsi" w:hAnsiTheme="minorHAnsi" w:cs="TimesNewRomanPSMT"/>
                <w:lang w:val="en-US"/>
              </w:rPr>
              <w:t>Mount in 19-inch equipment rack.</w:t>
            </w:r>
          </w:p>
          <w:p w14:paraId="75FDC393" w14:textId="77777777" w:rsidR="007C5659" w:rsidRPr="005F71E6" w:rsidRDefault="007C5659" w:rsidP="002651A8">
            <w:pPr>
              <w:autoSpaceDE w:val="0"/>
              <w:autoSpaceDN w:val="0"/>
              <w:adjustRightInd w:val="0"/>
              <w:rPr>
                <w:rFonts w:asciiTheme="minorHAnsi" w:eastAsiaTheme="minorHAnsi" w:hAnsiTheme="minorHAnsi" w:cs="TimesNewRomanPSMT"/>
                <w:lang w:val="en-US"/>
              </w:rPr>
            </w:pPr>
            <w:r w:rsidRPr="005F71E6">
              <w:rPr>
                <w:rFonts w:asciiTheme="minorHAnsi" w:eastAsiaTheme="minorHAnsi" w:hAnsiTheme="minorHAnsi" w:cs="TimesNewRomanPSMT"/>
                <w:lang w:val="en-US"/>
              </w:rPr>
              <w:t>Bracket ears are factory installed to mid-mount the</w:t>
            </w:r>
          </w:p>
          <w:p w14:paraId="2344E5A6" w14:textId="77777777" w:rsidR="007C5659" w:rsidRPr="005F71E6" w:rsidRDefault="007C5659" w:rsidP="002651A8">
            <w:pPr>
              <w:autoSpaceDE w:val="0"/>
              <w:autoSpaceDN w:val="0"/>
              <w:adjustRightInd w:val="0"/>
              <w:jc w:val="both"/>
              <w:rPr>
                <w:rFonts w:asciiTheme="minorHAnsi" w:hAnsiTheme="minorHAnsi"/>
                <w:color w:val="000000"/>
                <w:lang w:val="en-US"/>
              </w:rPr>
            </w:pPr>
            <w:r w:rsidRPr="005F71E6">
              <w:rPr>
                <w:rFonts w:asciiTheme="minorHAnsi" w:eastAsiaTheme="minorHAnsi" w:hAnsiTheme="minorHAnsi" w:cs="TimesNewRomanPSMT"/>
                <w:lang w:val="en-US"/>
              </w:rPr>
              <w:t>chassis in a 19-inch rack</w:t>
            </w:r>
          </w:p>
        </w:tc>
      </w:tr>
    </w:tbl>
    <w:p w14:paraId="79C2852A" w14:textId="77777777" w:rsidR="00792D89" w:rsidRPr="005F71E6" w:rsidRDefault="00792D89" w:rsidP="00792D89">
      <w:pPr>
        <w:rPr>
          <w:rFonts w:asciiTheme="minorHAnsi" w:hAnsiTheme="minorHAnsi"/>
          <w:lang w:val="en-US"/>
        </w:rPr>
      </w:pPr>
    </w:p>
    <w:p w14:paraId="367B8994" w14:textId="77777777" w:rsidR="005A2B9F" w:rsidRPr="005F71E6" w:rsidRDefault="005A2B9F" w:rsidP="00792D89">
      <w:pPr>
        <w:rPr>
          <w:rFonts w:asciiTheme="minorHAnsi" w:hAnsiTheme="minorHAnsi"/>
          <w:lang w:val="en-US"/>
        </w:rPr>
      </w:pPr>
    </w:p>
    <w:p w14:paraId="3C59CD34" w14:textId="77777777" w:rsidR="00792D89" w:rsidRPr="005F71E6" w:rsidRDefault="00792D89" w:rsidP="00792D89">
      <w:pPr>
        <w:pStyle w:val="Heading3"/>
        <w:rPr>
          <w:rFonts w:asciiTheme="minorHAnsi" w:hAnsiTheme="minorHAnsi" w:cs="Arial"/>
        </w:rPr>
      </w:pPr>
      <w:bookmarkStart w:id="83" w:name="_Toc367290198"/>
      <w:bookmarkStart w:id="84" w:name="_Toc382316005"/>
      <w:bookmarkStart w:id="85" w:name="_Toc85536774"/>
      <w:r w:rsidRPr="005F71E6">
        <w:rPr>
          <w:rFonts w:asciiTheme="minorHAnsi" w:hAnsiTheme="minorHAnsi" w:cs="Arial"/>
        </w:rPr>
        <w:t>4.2.</w:t>
      </w:r>
      <w:r w:rsidR="00984907" w:rsidRPr="005F71E6">
        <w:rPr>
          <w:rFonts w:asciiTheme="minorHAnsi" w:hAnsiTheme="minorHAnsi" w:cs="Arial"/>
        </w:rPr>
        <w:t>8</w:t>
      </w:r>
      <w:r w:rsidRPr="005F71E6">
        <w:rPr>
          <w:rFonts w:asciiTheme="minorHAnsi" w:hAnsiTheme="minorHAnsi" w:cs="Arial"/>
        </w:rPr>
        <w:t xml:space="preserve"> Application Functional Specifications</w:t>
      </w:r>
      <w:bookmarkEnd w:id="83"/>
      <w:bookmarkEnd w:id="84"/>
      <w:bookmarkEnd w:id="85"/>
      <w:r w:rsidRPr="005F71E6">
        <w:rPr>
          <w:rFonts w:asciiTheme="minorHAnsi" w:hAnsiTheme="minorHAnsi" w:cs="Arial"/>
        </w:rPr>
        <w:t xml:space="preserve">  </w:t>
      </w:r>
    </w:p>
    <w:p w14:paraId="5C2226F2" w14:textId="77777777" w:rsidR="00792D89" w:rsidRPr="005F71E6" w:rsidRDefault="00792D89" w:rsidP="00792D89">
      <w:pPr>
        <w:rPr>
          <w:rFonts w:asciiTheme="minorHAnsi" w:hAnsiTheme="minorHAnsi"/>
          <w:i/>
          <w:lang w:val="en-US"/>
        </w:rPr>
      </w:pPr>
      <w:r w:rsidRPr="005F71E6">
        <w:rPr>
          <w:rFonts w:asciiTheme="minorHAnsi" w:hAnsiTheme="minorHAnsi"/>
          <w:lang w:val="en-US"/>
        </w:rPr>
        <w:tab/>
      </w:r>
      <w:r w:rsidR="00C750A3" w:rsidRPr="005F71E6">
        <w:rPr>
          <w:rFonts w:asciiTheme="minorHAnsi" w:hAnsiTheme="minorHAnsi"/>
          <w:i/>
          <w:lang w:val="en-US"/>
        </w:rPr>
        <w:t>N/A</w:t>
      </w:r>
    </w:p>
    <w:p w14:paraId="253CF0B3" w14:textId="77777777" w:rsidR="00772817" w:rsidRPr="005F71E6" w:rsidRDefault="00772817" w:rsidP="00792D89">
      <w:pPr>
        <w:pStyle w:val="Heading3"/>
        <w:rPr>
          <w:rFonts w:asciiTheme="minorHAnsi" w:hAnsiTheme="minorHAnsi" w:cs="Arial"/>
        </w:rPr>
      </w:pPr>
      <w:bookmarkStart w:id="86" w:name="_Toc367290199"/>
      <w:bookmarkStart w:id="87" w:name="_Toc382316006"/>
    </w:p>
    <w:p w14:paraId="2DEAD440" w14:textId="77777777" w:rsidR="00792D89" w:rsidRPr="005F71E6" w:rsidRDefault="00792D89" w:rsidP="00792D89">
      <w:pPr>
        <w:pStyle w:val="Heading3"/>
        <w:rPr>
          <w:rFonts w:asciiTheme="minorHAnsi" w:hAnsiTheme="minorHAnsi" w:cs="Arial"/>
        </w:rPr>
      </w:pPr>
      <w:bookmarkStart w:id="88" w:name="_Toc85536775"/>
      <w:r w:rsidRPr="005F71E6">
        <w:rPr>
          <w:rFonts w:asciiTheme="minorHAnsi" w:hAnsiTheme="minorHAnsi" w:cs="Arial"/>
        </w:rPr>
        <w:t>4.2.</w:t>
      </w:r>
      <w:r w:rsidR="00984907" w:rsidRPr="005F71E6">
        <w:rPr>
          <w:rFonts w:asciiTheme="minorHAnsi" w:hAnsiTheme="minorHAnsi" w:cs="Arial"/>
        </w:rPr>
        <w:t>9</w:t>
      </w:r>
      <w:r w:rsidRPr="005F71E6">
        <w:rPr>
          <w:rFonts w:asciiTheme="minorHAnsi" w:hAnsiTheme="minorHAnsi" w:cs="Arial"/>
        </w:rPr>
        <w:t xml:space="preserve"> Service Redundancy and Failover Capabilities</w:t>
      </w:r>
      <w:bookmarkEnd w:id="86"/>
      <w:bookmarkEnd w:id="87"/>
      <w:bookmarkEnd w:id="88"/>
      <w:r w:rsidRPr="005F71E6">
        <w:rPr>
          <w:rFonts w:asciiTheme="minorHAnsi" w:hAnsiTheme="minorHAnsi" w:cs="Arial"/>
        </w:rPr>
        <w:t xml:space="preserve">   </w:t>
      </w:r>
    </w:p>
    <w:p w14:paraId="24DD7132" w14:textId="523AF4D7" w:rsidR="00792D89" w:rsidRPr="005F71E6" w:rsidRDefault="005A2B9F" w:rsidP="008D4C06">
      <w:pPr>
        <w:ind w:left="450"/>
        <w:jc w:val="both"/>
        <w:rPr>
          <w:rFonts w:asciiTheme="minorHAnsi" w:hAnsiTheme="minorHAnsi" w:cs="Arial"/>
        </w:rPr>
      </w:pPr>
      <w:r w:rsidRPr="005F71E6">
        <w:rPr>
          <w:rFonts w:asciiTheme="minorHAnsi" w:hAnsiTheme="minorHAnsi" w:cs="Arial"/>
        </w:rPr>
        <w:t xml:space="preserve">The design of network infrastructure and </w:t>
      </w:r>
      <w:r>
        <w:rPr>
          <w:rFonts w:asciiTheme="minorHAnsi" w:hAnsiTheme="minorHAnsi" w:cs="Arial"/>
          <w:highlight w:val="yellow"/>
        </w:rPr>
        <w:t>ALU-7750</w:t>
      </w:r>
      <w:r w:rsidR="002017B3">
        <w:rPr>
          <w:rFonts w:asciiTheme="minorHAnsi" w:hAnsiTheme="minorHAnsi" w:cs="Arial"/>
        </w:rPr>
        <w:t xml:space="preserve"> </w:t>
      </w:r>
      <w:r w:rsidRPr="005F71E6">
        <w:rPr>
          <w:rFonts w:asciiTheme="minorHAnsi" w:hAnsiTheme="minorHAnsi" w:cs="Arial"/>
        </w:rPr>
        <w:t>Service Router can avoid single point of failure</w:t>
      </w:r>
      <w:r w:rsidR="008D4C06" w:rsidRPr="005F71E6">
        <w:rPr>
          <w:rFonts w:asciiTheme="minorHAnsi" w:hAnsiTheme="minorHAnsi" w:cs="Arial"/>
        </w:rPr>
        <w:t xml:space="preserve">. 7750 SR-12 </w:t>
      </w:r>
      <w:proofErr w:type="spellStart"/>
      <w:r w:rsidR="008D4C06" w:rsidRPr="005F71E6">
        <w:rPr>
          <w:rFonts w:asciiTheme="minorHAnsi" w:hAnsiTheme="minorHAnsi" w:cs="Arial"/>
        </w:rPr>
        <w:t>TiMOS</w:t>
      </w:r>
      <w:proofErr w:type="spellEnd"/>
      <w:r w:rsidR="008D4C06" w:rsidRPr="005F71E6">
        <w:rPr>
          <w:rFonts w:asciiTheme="minorHAnsi" w:hAnsiTheme="minorHAnsi" w:cs="Arial"/>
        </w:rPr>
        <w:t xml:space="preserve"> supports numerous features that minimize service disruption. These features include non-stop routing, non-stop services, stateful failover, in-service software upgrades (</w:t>
      </w:r>
      <w:proofErr w:type="spellStart"/>
      <w:r w:rsidR="008D4C06" w:rsidRPr="005F71E6">
        <w:rPr>
          <w:rFonts w:asciiTheme="minorHAnsi" w:hAnsiTheme="minorHAnsi" w:cs="Arial"/>
        </w:rPr>
        <w:t>IssUs</w:t>
      </w:r>
      <w:proofErr w:type="spellEnd"/>
      <w:r w:rsidR="008D4C06" w:rsidRPr="005F71E6">
        <w:rPr>
          <w:rFonts w:asciiTheme="minorHAnsi" w:hAnsiTheme="minorHAnsi" w:cs="Arial"/>
        </w:rPr>
        <w:t xml:space="preserve">), fast reroute, </w:t>
      </w:r>
      <w:proofErr w:type="spellStart"/>
      <w:r w:rsidR="008D4C06" w:rsidRPr="005F71E6">
        <w:rPr>
          <w:rFonts w:asciiTheme="minorHAnsi" w:hAnsiTheme="minorHAnsi" w:cs="Arial"/>
        </w:rPr>
        <w:t>pseudowire</w:t>
      </w:r>
      <w:proofErr w:type="spellEnd"/>
      <w:r w:rsidR="008D4C06" w:rsidRPr="005F71E6">
        <w:rPr>
          <w:rFonts w:asciiTheme="minorHAnsi" w:hAnsiTheme="minorHAnsi" w:cs="Arial"/>
        </w:rPr>
        <w:t xml:space="preserve"> redundancy. However, in production, not all these features are enabled. </w:t>
      </w:r>
    </w:p>
    <w:p w14:paraId="5E4C4BC0" w14:textId="77777777" w:rsidR="00772817" w:rsidRPr="005F71E6" w:rsidRDefault="00772817" w:rsidP="00792D89">
      <w:pPr>
        <w:pStyle w:val="Heading3"/>
        <w:rPr>
          <w:rFonts w:asciiTheme="minorHAnsi" w:hAnsiTheme="minorHAnsi" w:cs="Arial"/>
        </w:rPr>
      </w:pPr>
      <w:bookmarkStart w:id="89" w:name="_Toc367290200"/>
      <w:bookmarkStart w:id="90" w:name="_Toc382316007"/>
      <w:bookmarkStart w:id="91" w:name="OLE_LINK1"/>
      <w:bookmarkStart w:id="92" w:name="OLE_LINK2"/>
    </w:p>
    <w:p w14:paraId="3002F49F" w14:textId="77777777" w:rsidR="00792D89" w:rsidRPr="005F71E6" w:rsidRDefault="00792D89" w:rsidP="00792D89">
      <w:pPr>
        <w:pStyle w:val="Heading3"/>
        <w:rPr>
          <w:rFonts w:asciiTheme="minorHAnsi" w:hAnsiTheme="minorHAnsi" w:cs="Arial"/>
        </w:rPr>
      </w:pPr>
      <w:bookmarkStart w:id="93" w:name="_Toc85536776"/>
      <w:r w:rsidRPr="005F71E6">
        <w:rPr>
          <w:rFonts w:asciiTheme="minorHAnsi" w:hAnsiTheme="minorHAnsi" w:cs="Arial"/>
        </w:rPr>
        <w:t>4.2.</w:t>
      </w:r>
      <w:r w:rsidR="00984907" w:rsidRPr="005F71E6">
        <w:rPr>
          <w:rFonts w:asciiTheme="minorHAnsi" w:hAnsiTheme="minorHAnsi" w:cs="Arial"/>
        </w:rPr>
        <w:t>10</w:t>
      </w:r>
      <w:r w:rsidRPr="005F71E6">
        <w:rPr>
          <w:rFonts w:asciiTheme="minorHAnsi" w:hAnsiTheme="minorHAnsi" w:cs="Arial"/>
        </w:rPr>
        <w:t xml:space="preserve"> Support Services</w:t>
      </w:r>
      <w:bookmarkEnd w:id="89"/>
      <w:bookmarkEnd w:id="90"/>
      <w:bookmarkEnd w:id="93"/>
    </w:p>
    <w:p w14:paraId="7C6F3281" w14:textId="77777777" w:rsidR="00792D89" w:rsidRPr="005F71E6" w:rsidRDefault="00792D89" w:rsidP="00792D89">
      <w:pPr>
        <w:rPr>
          <w:rFonts w:asciiTheme="minorHAnsi" w:hAnsiTheme="minorHAnsi"/>
          <w:i/>
          <w:lang w:val="en-US"/>
        </w:rPr>
      </w:pPr>
      <w:r w:rsidRPr="005F71E6">
        <w:rPr>
          <w:rFonts w:asciiTheme="minorHAnsi" w:hAnsiTheme="minorHAnsi" w:cs="Arial"/>
        </w:rPr>
        <w:tab/>
      </w:r>
      <w:r w:rsidR="00C750A3" w:rsidRPr="005F71E6">
        <w:rPr>
          <w:rFonts w:asciiTheme="minorHAnsi" w:hAnsiTheme="minorHAnsi"/>
          <w:i/>
          <w:lang w:val="en-US"/>
        </w:rPr>
        <w:t>N/A</w:t>
      </w:r>
    </w:p>
    <w:p w14:paraId="50F16849" w14:textId="77777777" w:rsidR="005277FD" w:rsidRPr="005F71E6" w:rsidRDefault="005277FD" w:rsidP="00792D89">
      <w:pPr>
        <w:rPr>
          <w:rFonts w:asciiTheme="minorHAnsi" w:hAnsiTheme="minorHAnsi"/>
          <w:i/>
          <w:lang w:val="en-US"/>
        </w:rPr>
      </w:pPr>
    </w:p>
    <w:p w14:paraId="583AA83D" w14:textId="77777777" w:rsidR="00AD6232" w:rsidRPr="005F71E6" w:rsidRDefault="00AD6232" w:rsidP="00200CF5">
      <w:pPr>
        <w:pStyle w:val="Heading3"/>
        <w:rPr>
          <w:rFonts w:asciiTheme="minorHAnsi" w:hAnsiTheme="minorHAnsi" w:cs="Arial"/>
        </w:rPr>
      </w:pPr>
      <w:bookmarkStart w:id="94" w:name="_Toc367290219"/>
      <w:bookmarkStart w:id="95" w:name="_Toc382316008"/>
      <w:bookmarkStart w:id="96" w:name="_Toc85536777"/>
      <w:bookmarkEnd w:id="91"/>
      <w:bookmarkEnd w:id="92"/>
      <w:r w:rsidRPr="005F71E6">
        <w:rPr>
          <w:rFonts w:asciiTheme="minorHAnsi" w:hAnsiTheme="minorHAnsi" w:cs="Arial"/>
        </w:rPr>
        <w:t>4.2.1</w:t>
      </w:r>
      <w:r w:rsidR="00984907" w:rsidRPr="005F71E6">
        <w:rPr>
          <w:rFonts w:asciiTheme="minorHAnsi" w:hAnsiTheme="minorHAnsi" w:cs="Arial"/>
        </w:rPr>
        <w:t>1</w:t>
      </w:r>
      <w:r w:rsidRPr="005F71E6">
        <w:rPr>
          <w:rFonts w:asciiTheme="minorHAnsi" w:hAnsiTheme="minorHAnsi" w:cs="Arial"/>
        </w:rPr>
        <w:t xml:space="preserve"> Performance and Fault Management</w:t>
      </w:r>
      <w:bookmarkEnd w:id="94"/>
      <w:bookmarkEnd w:id="95"/>
      <w:bookmarkEnd w:id="96"/>
    </w:p>
    <w:p w14:paraId="5D54FF54" w14:textId="77777777" w:rsidR="00AD6232" w:rsidRPr="005F71E6" w:rsidRDefault="00AD6232" w:rsidP="00200CF5">
      <w:pPr>
        <w:pStyle w:val="BodyText"/>
        <w:ind w:left="709"/>
        <w:rPr>
          <w:rFonts w:asciiTheme="minorHAnsi" w:hAnsiTheme="minorHAnsi"/>
          <w:i/>
          <w:lang w:val="en-US"/>
        </w:rPr>
      </w:pPr>
    </w:p>
    <w:p w14:paraId="20D42B2F" w14:textId="77777777" w:rsidR="00AD6232" w:rsidRPr="005F71E6" w:rsidRDefault="00AD6232" w:rsidP="00200CF5">
      <w:pPr>
        <w:pStyle w:val="Heading4"/>
        <w:ind w:firstLine="709"/>
        <w:rPr>
          <w:rFonts w:asciiTheme="minorHAnsi" w:hAnsiTheme="minorHAnsi"/>
        </w:rPr>
      </w:pPr>
      <w:bookmarkStart w:id="97" w:name="_Toc367290220"/>
      <w:bookmarkStart w:id="98" w:name="_Toc382316009"/>
      <w:r w:rsidRPr="005F71E6">
        <w:rPr>
          <w:rFonts w:asciiTheme="minorHAnsi" w:hAnsiTheme="minorHAnsi"/>
        </w:rPr>
        <w:t>4.</w:t>
      </w:r>
      <w:r w:rsidR="006F5929" w:rsidRPr="005F71E6">
        <w:rPr>
          <w:rFonts w:asciiTheme="minorHAnsi" w:hAnsiTheme="minorHAnsi"/>
        </w:rPr>
        <w:t>2.</w:t>
      </w:r>
      <w:r w:rsidRPr="005F71E6">
        <w:rPr>
          <w:rFonts w:asciiTheme="minorHAnsi" w:hAnsiTheme="minorHAnsi"/>
        </w:rPr>
        <w:t>1</w:t>
      </w:r>
      <w:r w:rsidR="00984907" w:rsidRPr="005F71E6">
        <w:rPr>
          <w:rFonts w:asciiTheme="minorHAnsi" w:hAnsiTheme="minorHAnsi"/>
        </w:rPr>
        <w:t>1</w:t>
      </w:r>
      <w:r w:rsidRPr="005F71E6">
        <w:rPr>
          <w:rFonts w:asciiTheme="minorHAnsi" w:hAnsiTheme="minorHAnsi"/>
        </w:rPr>
        <w:t>.1 Fault Monitoring Management</w:t>
      </w:r>
      <w:bookmarkEnd w:id="97"/>
      <w:bookmarkEnd w:id="98"/>
    </w:p>
    <w:p w14:paraId="0689729C" w14:textId="77777777" w:rsidR="00C750A3" w:rsidRPr="005F71E6" w:rsidRDefault="00C750A3" w:rsidP="00200CF5">
      <w:pPr>
        <w:pStyle w:val="BodyText"/>
        <w:ind w:left="709"/>
        <w:rPr>
          <w:rFonts w:asciiTheme="minorHAnsi" w:hAnsiTheme="minorHAnsi"/>
          <w:i/>
          <w:lang w:val="en-US"/>
        </w:rPr>
      </w:pPr>
      <w:r w:rsidRPr="005F71E6">
        <w:rPr>
          <w:rFonts w:asciiTheme="minorHAnsi" w:hAnsiTheme="minorHAnsi"/>
          <w:lang w:val="en-US"/>
        </w:rPr>
        <w:tab/>
      </w:r>
      <w:r w:rsidRPr="005F71E6">
        <w:rPr>
          <w:rFonts w:asciiTheme="minorHAnsi" w:hAnsiTheme="minorHAnsi"/>
          <w:i/>
          <w:lang w:val="en-US"/>
        </w:rPr>
        <w:t xml:space="preserve">Please reference detail logical design configuration template. </w:t>
      </w:r>
    </w:p>
    <w:p w14:paraId="61FE778D" w14:textId="77777777" w:rsidR="00AD6232" w:rsidRPr="005F71E6" w:rsidRDefault="00AD6232" w:rsidP="00200CF5">
      <w:pPr>
        <w:rPr>
          <w:rFonts w:asciiTheme="minorHAnsi" w:hAnsiTheme="minorHAnsi"/>
          <w:lang w:val="en-US"/>
        </w:rPr>
      </w:pPr>
    </w:p>
    <w:p w14:paraId="7A3D54DB" w14:textId="77777777" w:rsidR="00AD6232" w:rsidRPr="005F71E6" w:rsidRDefault="00AD6232" w:rsidP="00200CF5">
      <w:pPr>
        <w:pStyle w:val="Heading4"/>
        <w:ind w:firstLine="709"/>
        <w:rPr>
          <w:rFonts w:asciiTheme="minorHAnsi" w:hAnsiTheme="minorHAnsi"/>
        </w:rPr>
      </w:pPr>
      <w:bookmarkStart w:id="99" w:name="_Toc367290221"/>
      <w:bookmarkStart w:id="100" w:name="_Toc382316010"/>
      <w:r w:rsidRPr="005F71E6">
        <w:rPr>
          <w:rFonts w:asciiTheme="minorHAnsi" w:hAnsiTheme="minorHAnsi"/>
        </w:rPr>
        <w:t>4.</w:t>
      </w:r>
      <w:r w:rsidR="006F5929" w:rsidRPr="005F71E6">
        <w:rPr>
          <w:rFonts w:asciiTheme="minorHAnsi" w:hAnsiTheme="minorHAnsi"/>
        </w:rPr>
        <w:t>2.</w:t>
      </w:r>
      <w:r w:rsidRPr="005F71E6">
        <w:rPr>
          <w:rFonts w:asciiTheme="minorHAnsi" w:hAnsiTheme="minorHAnsi"/>
        </w:rPr>
        <w:t>1</w:t>
      </w:r>
      <w:r w:rsidR="00984907" w:rsidRPr="005F71E6">
        <w:rPr>
          <w:rFonts w:asciiTheme="minorHAnsi" w:hAnsiTheme="minorHAnsi"/>
        </w:rPr>
        <w:t>1</w:t>
      </w:r>
      <w:r w:rsidRPr="005F71E6">
        <w:rPr>
          <w:rFonts w:asciiTheme="minorHAnsi" w:hAnsiTheme="minorHAnsi"/>
        </w:rPr>
        <w:t>.2 Performance Monitoring Management</w:t>
      </w:r>
      <w:bookmarkEnd w:id="99"/>
      <w:bookmarkEnd w:id="100"/>
    </w:p>
    <w:p w14:paraId="1DED4055" w14:textId="77777777" w:rsidR="00792D89" w:rsidRPr="005F71E6" w:rsidRDefault="00C750A3" w:rsidP="00200CF5">
      <w:pPr>
        <w:pStyle w:val="BodyText"/>
        <w:ind w:left="709"/>
        <w:rPr>
          <w:rFonts w:asciiTheme="minorHAnsi" w:hAnsiTheme="minorHAnsi"/>
          <w:i/>
          <w:lang w:val="en-US"/>
        </w:rPr>
      </w:pPr>
      <w:r w:rsidRPr="005F71E6">
        <w:rPr>
          <w:rFonts w:asciiTheme="minorHAnsi" w:hAnsiTheme="minorHAnsi"/>
          <w:lang w:val="en-US"/>
        </w:rPr>
        <w:tab/>
      </w:r>
      <w:r w:rsidRPr="005F71E6">
        <w:rPr>
          <w:rFonts w:asciiTheme="minorHAnsi" w:hAnsiTheme="minorHAnsi"/>
          <w:i/>
          <w:lang w:val="en-US"/>
        </w:rPr>
        <w:t xml:space="preserve">Please reference detail logical design configuration template. </w:t>
      </w:r>
    </w:p>
    <w:p w14:paraId="31C9D093" w14:textId="77777777" w:rsidR="00772817" w:rsidRPr="005F71E6" w:rsidRDefault="00772817" w:rsidP="00200CF5">
      <w:pPr>
        <w:pStyle w:val="Heading3"/>
        <w:rPr>
          <w:rFonts w:asciiTheme="minorHAnsi" w:hAnsiTheme="minorHAnsi" w:cs="Arial"/>
        </w:rPr>
      </w:pPr>
      <w:bookmarkStart w:id="101" w:name="_Toc367290201"/>
      <w:bookmarkStart w:id="102" w:name="_Toc382316011"/>
    </w:p>
    <w:p w14:paraId="26536D1F" w14:textId="77777777" w:rsidR="00792D89" w:rsidRPr="005F71E6" w:rsidRDefault="00792D89" w:rsidP="00200CF5">
      <w:pPr>
        <w:pStyle w:val="Heading3"/>
        <w:rPr>
          <w:rFonts w:asciiTheme="minorHAnsi" w:hAnsiTheme="minorHAnsi" w:cs="Arial"/>
        </w:rPr>
      </w:pPr>
      <w:bookmarkStart w:id="103" w:name="_Toc85536778"/>
      <w:r w:rsidRPr="005F71E6">
        <w:rPr>
          <w:rFonts w:asciiTheme="minorHAnsi" w:hAnsiTheme="minorHAnsi" w:cs="Arial"/>
        </w:rPr>
        <w:t>4.2.1</w:t>
      </w:r>
      <w:r w:rsidR="00984907" w:rsidRPr="005F71E6">
        <w:rPr>
          <w:rFonts w:asciiTheme="minorHAnsi" w:hAnsiTheme="minorHAnsi" w:cs="Arial"/>
        </w:rPr>
        <w:t>2</w:t>
      </w:r>
      <w:r w:rsidRPr="005F71E6">
        <w:rPr>
          <w:rFonts w:asciiTheme="minorHAnsi" w:hAnsiTheme="minorHAnsi" w:cs="Arial"/>
        </w:rPr>
        <w:t xml:space="preserve"> Compliance</w:t>
      </w:r>
      <w:bookmarkEnd w:id="101"/>
      <w:bookmarkEnd w:id="102"/>
      <w:bookmarkEnd w:id="103"/>
    </w:p>
    <w:p w14:paraId="698E104E" w14:textId="77777777" w:rsidR="00792D89" w:rsidRPr="005F71E6" w:rsidRDefault="00C750A3" w:rsidP="00200CF5">
      <w:pPr>
        <w:ind w:left="720"/>
        <w:rPr>
          <w:rFonts w:asciiTheme="minorHAnsi" w:hAnsiTheme="minorHAnsi"/>
          <w:i/>
          <w:lang w:val="en-US"/>
        </w:rPr>
      </w:pPr>
      <w:r w:rsidRPr="005F71E6">
        <w:rPr>
          <w:rFonts w:asciiTheme="minorHAnsi" w:hAnsiTheme="minorHAnsi"/>
          <w:i/>
          <w:lang w:val="en-US"/>
        </w:rPr>
        <w:t>N/A</w:t>
      </w:r>
    </w:p>
    <w:p w14:paraId="0A147C92" w14:textId="77777777" w:rsidR="00772817" w:rsidRPr="005F71E6" w:rsidRDefault="00772817" w:rsidP="00290407">
      <w:pPr>
        <w:pStyle w:val="Heading2"/>
        <w:rPr>
          <w:rFonts w:asciiTheme="minorHAnsi" w:hAnsiTheme="minorHAnsi"/>
        </w:rPr>
      </w:pPr>
      <w:bookmarkStart w:id="104" w:name="_Toc382316012"/>
      <w:bookmarkStart w:id="105" w:name="_Toc367290202"/>
    </w:p>
    <w:p w14:paraId="4EFBA6A9" w14:textId="77777777" w:rsidR="00290407" w:rsidRPr="005F71E6" w:rsidRDefault="00290407" w:rsidP="00290407">
      <w:pPr>
        <w:pStyle w:val="Heading2"/>
        <w:rPr>
          <w:rFonts w:asciiTheme="minorHAnsi" w:hAnsiTheme="minorHAnsi"/>
        </w:rPr>
      </w:pPr>
      <w:bookmarkStart w:id="106" w:name="_Toc85536779"/>
      <w:r w:rsidRPr="005F71E6">
        <w:rPr>
          <w:rFonts w:asciiTheme="minorHAnsi" w:hAnsiTheme="minorHAnsi"/>
        </w:rPr>
        <w:t>4.3 Configuration Details</w:t>
      </w:r>
      <w:bookmarkEnd w:id="104"/>
      <w:bookmarkEnd w:id="106"/>
    </w:p>
    <w:p w14:paraId="27356F06" w14:textId="77777777" w:rsidR="006E06E8" w:rsidRPr="005F71E6" w:rsidRDefault="006E06E8" w:rsidP="006E06E8">
      <w:pPr>
        <w:rPr>
          <w:rFonts w:asciiTheme="minorHAnsi" w:hAnsiTheme="minorHAnsi"/>
          <w:lang w:val="en-US"/>
        </w:rPr>
      </w:pPr>
    </w:p>
    <w:p w14:paraId="47F0F38C" w14:textId="77777777" w:rsidR="007C3AB6" w:rsidRPr="005F71E6" w:rsidRDefault="007C3AB6" w:rsidP="007C3AB6">
      <w:pPr>
        <w:ind w:left="450"/>
        <w:jc w:val="both"/>
        <w:rPr>
          <w:rFonts w:asciiTheme="minorHAnsi" w:hAnsiTheme="minorHAnsi" w:cs="Arial"/>
          <w:color w:val="FF0000"/>
        </w:rPr>
      </w:pPr>
      <w:bookmarkStart w:id="107" w:name="_Toc381361639"/>
    </w:p>
    <w:p w14:paraId="01BC2ECF" w14:textId="77777777" w:rsidR="006E06E8" w:rsidRPr="00E61665" w:rsidRDefault="006E06E8" w:rsidP="006E06E8">
      <w:pPr>
        <w:pStyle w:val="Heading3"/>
        <w:rPr>
          <w:rFonts w:asciiTheme="minorHAnsi" w:hAnsiTheme="minorHAnsi" w:cs="Arial"/>
          <w:color w:val="FF0000"/>
          <w:sz w:val="28"/>
          <w:szCs w:val="28"/>
        </w:rPr>
      </w:pPr>
      <w:bookmarkStart w:id="108" w:name="_Toc382316013"/>
      <w:bookmarkStart w:id="109" w:name="_Toc85536780"/>
      <w:r w:rsidRPr="005F71E6">
        <w:rPr>
          <w:rFonts w:asciiTheme="minorHAnsi" w:hAnsiTheme="minorHAnsi" w:cs="Arial"/>
        </w:rPr>
        <w:t>4.3.1 Physical Installation</w:t>
      </w:r>
      <w:bookmarkEnd w:id="107"/>
      <w:r w:rsidRPr="005F71E6">
        <w:rPr>
          <w:rFonts w:asciiTheme="minorHAnsi" w:hAnsiTheme="minorHAnsi" w:cs="Arial"/>
        </w:rPr>
        <w:t xml:space="preserve"> of Alcatel-lucent 7750 </w:t>
      </w:r>
      <w:r w:rsidR="0046341D" w:rsidRPr="005F71E6">
        <w:rPr>
          <w:rFonts w:asciiTheme="minorHAnsi" w:hAnsiTheme="minorHAnsi" w:cs="Arial"/>
        </w:rPr>
        <w:t>SR</w:t>
      </w:r>
      <w:r w:rsidR="001C37F0" w:rsidRPr="005F71E6">
        <w:rPr>
          <w:rFonts w:asciiTheme="minorHAnsi" w:hAnsiTheme="minorHAnsi" w:cs="Arial"/>
        </w:rPr>
        <w:t>12</w:t>
      </w:r>
      <w:bookmarkEnd w:id="108"/>
      <w:r w:rsidR="00012870" w:rsidRPr="005F71E6">
        <w:rPr>
          <w:rFonts w:asciiTheme="minorHAnsi" w:hAnsiTheme="minorHAnsi" w:cs="Arial"/>
        </w:rPr>
        <w:t>E</w:t>
      </w:r>
      <w:bookmarkEnd w:id="109"/>
      <w:r w:rsidRPr="005F71E6">
        <w:rPr>
          <w:rFonts w:asciiTheme="minorHAnsi" w:hAnsiTheme="minorHAnsi" w:cs="Arial"/>
        </w:rPr>
        <w:t xml:space="preserve"> </w:t>
      </w:r>
    </w:p>
    <w:p w14:paraId="2B5C72B9" w14:textId="77777777" w:rsidR="006E06E8" w:rsidRPr="005F71E6" w:rsidRDefault="006E06E8" w:rsidP="004D691C">
      <w:pPr>
        <w:ind w:left="450"/>
        <w:jc w:val="both"/>
        <w:rPr>
          <w:rFonts w:asciiTheme="minorHAnsi" w:hAnsiTheme="minorHAnsi" w:cs="Arial"/>
          <w:color w:val="FF0000"/>
        </w:rPr>
      </w:pPr>
    </w:p>
    <w:p w14:paraId="14A9ED8B" w14:textId="77777777" w:rsidR="00C17C6B" w:rsidRPr="005F71E6" w:rsidRDefault="00C17C6B" w:rsidP="004D691C">
      <w:pPr>
        <w:ind w:left="450"/>
        <w:jc w:val="both"/>
        <w:rPr>
          <w:rFonts w:asciiTheme="minorHAnsi" w:hAnsiTheme="minorHAnsi" w:cs="Arial"/>
          <w:color w:val="FF0000"/>
        </w:rPr>
      </w:pPr>
    </w:p>
    <w:p w14:paraId="560A98CE" w14:textId="77777777" w:rsidR="005A2B9F" w:rsidRPr="005F71E6" w:rsidRDefault="005A2B9F" w:rsidP="005A2B9F">
      <w:pPr>
        <w:pStyle w:val="Heading3"/>
        <w:keepNext/>
        <w:widowControl w:val="0"/>
        <w:numPr>
          <w:ilvl w:val="2"/>
          <w:numId w:val="0"/>
        </w:numPr>
        <w:tabs>
          <w:tab w:val="num" w:pos="0"/>
        </w:tabs>
        <w:spacing w:after="60"/>
        <w:rPr>
          <w:rFonts w:asciiTheme="minorHAnsi" w:hAnsiTheme="minorHAnsi" w:cs="Arial"/>
          <w:color w:val="17365D" w:themeColor="text2" w:themeShade="BF"/>
        </w:rPr>
      </w:pPr>
      <w:bookmarkStart w:id="110" w:name="_Toc238439301"/>
      <w:bookmarkStart w:id="111" w:name="_Toc353373983"/>
      <w:bookmarkStart w:id="112" w:name="_Toc354479506"/>
      <w:bookmarkStart w:id="113" w:name="_Toc370457094"/>
      <w:bookmarkStart w:id="114" w:name="_Toc85536781"/>
      <w:r w:rsidRPr="005F71E6">
        <w:rPr>
          <w:rFonts w:asciiTheme="minorHAnsi" w:hAnsiTheme="minorHAnsi" w:cs="Arial"/>
          <w:color w:val="17365D" w:themeColor="text2" w:themeShade="BF"/>
        </w:rPr>
        <w:t>Alcatel-lucent 7750 SR-12 Chassis Physical Overview</w:t>
      </w:r>
      <w:bookmarkEnd w:id="110"/>
      <w:bookmarkEnd w:id="111"/>
      <w:bookmarkEnd w:id="112"/>
      <w:bookmarkEnd w:id="113"/>
      <w:bookmarkEnd w:id="114"/>
    </w:p>
    <w:p w14:paraId="6F94F039" w14:textId="77777777" w:rsidR="005A2B9F" w:rsidRPr="005F71E6" w:rsidRDefault="005A2B9F" w:rsidP="005A2B9F">
      <w:pPr>
        <w:autoSpaceDE w:val="0"/>
        <w:autoSpaceDN w:val="0"/>
        <w:adjustRightInd w:val="0"/>
        <w:ind w:firstLine="90"/>
        <w:rPr>
          <w:rFonts w:asciiTheme="minorHAnsi" w:hAnsiTheme="minorHAnsi"/>
        </w:rPr>
      </w:pPr>
    </w:p>
    <w:p w14:paraId="3FD0AF4C" w14:textId="77777777" w:rsidR="005A2B9F" w:rsidRPr="005F71E6" w:rsidRDefault="00D67EBE" w:rsidP="001A12A3">
      <w:pPr>
        <w:autoSpaceDE w:val="0"/>
        <w:autoSpaceDN w:val="0"/>
        <w:adjustRightInd w:val="0"/>
        <w:jc w:val="center"/>
        <w:rPr>
          <w:rFonts w:asciiTheme="minorHAnsi" w:hAnsiTheme="minorHAnsi"/>
        </w:rPr>
      </w:pPr>
      <w:r w:rsidRPr="0069794B">
        <w:rPr>
          <w:noProof/>
          <w:lang w:val="en-CA" w:eastAsia="en-CA"/>
        </w:rPr>
        <w:drawing>
          <wp:inline distT="0" distB="0" distL="0" distR="0" wp14:anchorId="2C3C2934" wp14:editId="1B056A1D">
            <wp:extent cx="4578843" cy="5106838"/>
            <wp:effectExtent l="19050" t="0" r="0" b="0"/>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srcRect/>
                    <a:stretch>
                      <a:fillRect/>
                    </a:stretch>
                  </pic:blipFill>
                  <pic:spPr bwMode="auto">
                    <a:xfrm>
                      <a:off x="0" y="0"/>
                      <a:ext cx="4582111" cy="5110483"/>
                    </a:xfrm>
                    <a:prstGeom prst="rect">
                      <a:avLst/>
                    </a:prstGeom>
                    <a:noFill/>
                    <a:ln w="9525">
                      <a:noFill/>
                      <a:miter lim="800000"/>
                      <a:headEnd/>
                      <a:tailEnd/>
                    </a:ln>
                  </pic:spPr>
                </pic:pic>
              </a:graphicData>
            </a:graphic>
          </wp:inline>
        </w:drawing>
      </w:r>
    </w:p>
    <w:p w14:paraId="43E1C25D" w14:textId="77777777" w:rsidR="005A2B9F" w:rsidRPr="005F71E6" w:rsidRDefault="005A2B9F" w:rsidP="005A2B9F">
      <w:pPr>
        <w:autoSpaceDE w:val="0"/>
        <w:autoSpaceDN w:val="0"/>
        <w:adjustRightInd w:val="0"/>
        <w:rPr>
          <w:rFonts w:asciiTheme="minorHAnsi" w:hAnsiTheme="minorHAnsi"/>
        </w:rPr>
      </w:pPr>
    </w:p>
    <w:p w14:paraId="46EA35C3" w14:textId="77777777" w:rsidR="005A2B9F" w:rsidRPr="005F71E6" w:rsidRDefault="005A2B9F" w:rsidP="005A2B9F">
      <w:pPr>
        <w:keepNext/>
        <w:autoSpaceDE w:val="0"/>
        <w:autoSpaceDN w:val="0"/>
        <w:adjustRightInd w:val="0"/>
        <w:ind w:firstLine="360"/>
        <w:jc w:val="center"/>
        <w:rPr>
          <w:rFonts w:asciiTheme="minorHAnsi" w:hAnsiTheme="minorHAnsi"/>
        </w:rPr>
      </w:pPr>
    </w:p>
    <w:p w14:paraId="221D5AB9" w14:textId="77777777" w:rsidR="00F77113" w:rsidRPr="005F71E6" w:rsidRDefault="00F77113" w:rsidP="005A2B9F">
      <w:pPr>
        <w:pStyle w:val="BodyText"/>
        <w:ind w:left="718"/>
        <w:rPr>
          <w:rFonts w:asciiTheme="minorHAnsi" w:hAnsiTheme="minorHAnsi" w:cs="Arial"/>
          <w:lang w:val="en-US"/>
        </w:rPr>
      </w:pPr>
    </w:p>
    <w:p w14:paraId="5B2E3FBA" w14:textId="77777777" w:rsidR="00F77113" w:rsidRPr="005F71E6" w:rsidRDefault="00F77113" w:rsidP="001A12A3">
      <w:pPr>
        <w:jc w:val="center"/>
        <w:rPr>
          <w:rFonts w:asciiTheme="minorHAnsi" w:hAnsiTheme="minorHAnsi" w:cs="Arial"/>
          <w:lang w:val="en-US"/>
        </w:rPr>
      </w:pPr>
      <w:r w:rsidRPr="005F71E6">
        <w:rPr>
          <w:rFonts w:asciiTheme="minorHAnsi" w:hAnsiTheme="minorHAnsi" w:cs="Arial"/>
          <w:lang w:val="en-US"/>
        </w:rPr>
        <w:br w:type="page"/>
      </w:r>
      <w:r w:rsidR="00D67EBE" w:rsidRPr="0069794B">
        <w:rPr>
          <w:noProof/>
          <w:lang w:val="en-CA" w:eastAsia="en-CA"/>
        </w:rPr>
        <w:lastRenderedPageBreak/>
        <w:drawing>
          <wp:inline distT="0" distB="0" distL="0" distR="0" wp14:anchorId="39C4932F" wp14:editId="454F31D7">
            <wp:extent cx="4676775" cy="2647950"/>
            <wp:effectExtent l="19050" t="0" r="9525"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srcRect/>
                    <a:stretch>
                      <a:fillRect/>
                    </a:stretch>
                  </pic:blipFill>
                  <pic:spPr bwMode="auto">
                    <a:xfrm>
                      <a:off x="0" y="0"/>
                      <a:ext cx="4676775" cy="2647950"/>
                    </a:xfrm>
                    <a:prstGeom prst="rect">
                      <a:avLst/>
                    </a:prstGeom>
                    <a:noFill/>
                    <a:ln w="9525">
                      <a:noFill/>
                      <a:miter lim="800000"/>
                      <a:headEnd/>
                      <a:tailEnd/>
                    </a:ln>
                  </pic:spPr>
                </pic:pic>
              </a:graphicData>
            </a:graphic>
          </wp:inline>
        </w:drawing>
      </w:r>
    </w:p>
    <w:p w14:paraId="184F9837" w14:textId="77777777" w:rsidR="005A2B9F" w:rsidRPr="005F71E6" w:rsidRDefault="00F77113" w:rsidP="005A2B9F">
      <w:pPr>
        <w:pStyle w:val="BodyText"/>
        <w:ind w:left="718"/>
        <w:rPr>
          <w:rFonts w:asciiTheme="minorHAnsi" w:hAnsiTheme="minorHAnsi" w:cs="Arial"/>
          <w:lang w:val="en-US"/>
        </w:rPr>
      </w:pPr>
      <w:r w:rsidRPr="005F71E6">
        <w:rPr>
          <w:rFonts w:asciiTheme="minorHAnsi" w:hAnsiTheme="minorHAnsi" w:cs="Arial"/>
          <w:lang w:val="en-US"/>
        </w:rPr>
        <w:t xml:space="preserve">SR-12 </w:t>
      </w:r>
      <w:r w:rsidR="005A2B9F" w:rsidRPr="005F71E6">
        <w:rPr>
          <w:rFonts w:asciiTheme="minorHAnsi" w:hAnsiTheme="minorHAnsi" w:cs="Arial"/>
          <w:lang w:val="en-US"/>
        </w:rPr>
        <w:t>Rear View:</w:t>
      </w:r>
    </w:p>
    <w:p w14:paraId="408F410F" w14:textId="77777777" w:rsidR="005A2B9F" w:rsidRPr="005F71E6" w:rsidRDefault="005A2B9F" w:rsidP="005A2B9F">
      <w:pPr>
        <w:autoSpaceDE w:val="0"/>
        <w:autoSpaceDN w:val="0"/>
        <w:adjustRightInd w:val="0"/>
        <w:ind w:firstLine="360"/>
        <w:rPr>
          <w:rFonts w:asciiTheme="minorHAnsi" w:hAnsiTheme="minorHAnsi"/>
        </w:rPr>
      </w:pPr>
    </w:p>
    <w:p w14:paraId="52BFB670" w14:textId="77777777" w:rsidR="005A2B9F" w:rsidRPr="005F71E6" w:rsidRDefault="005A2B9F" w:rsidP="005A2B9F">
      <w:pPr>
        <w:autoSpaceDE w:val="0"/>
        <w:autoSpaceDN w:val="0"/>
        <w:adjustRightInd w:val="0"/>
        <w:rPr>
          <w:rFonts w:asciiTheme="minorHAnsi" w:hAnsiTheme="minorHAnsi"/>
          <w:b/>
          <w:bCs/>
        </w:rPr>
      </w:pPr>
    </w:p>
    <w:p w14:paraId="1FC6C64C" w14:textId="77777777" w:rsidR="005A2B9F" w:rsidRDefault="005A2B9F" w:rsidP="005A2B9F">
      <w:pPr>
        <w:autoSpaceDE w:val="0"/>
        <w:autoSpaceDN w:val="0"/>
        <w:adjustRightInd w:val="0"/>
        <w:ind w:firstLine="360"/>
        <w:rPr>
          <w:rFonts w:asciiTheme="minorHAnsi" w:hAnsiTheme="minorHAnsi"/>
          <w:b/>
          <w:bCs/>
        </w:rPr>
      </w:pPr>
    </w:p>
    <w:p w14:paraId="27B222C2" w14:textId="77777777" w:rsidR="001A12A3" w:rsidRDefault="001A12A3" w:rsidP="005A2B9F">
      <w:pPr>
        <w:autoSpaceDE w:val="0"/>
        <w:autoSpaceDN w:val="0"/>
        <w:adjustRightInd w:val="0"/>
        <w:ind w:firstLine="360"/>
        <w:rPr>
          <w:rFonts w:asciiTheme="minorHAnsi" w:hAnsiTheme="minorHAnsi"/>
          <w:b/>
          <w:bCs/>
        </w:rPr>
      </w:pPr>
    </w:p>
    <w:p w14:paraId="77EC3B73" w14:textId="77777777" w:rsidR="001A12A3" w:rsidRDefault="001A12A3" w:rsidP="005A2B9F">
      <w:pPr>
        <w:autoSpaceDE w:val="0"/>
        <w:autoSpaceDN w:val="0"/>
        <w:adjustRightInd w:val="0"/>
        <w:ind w:firstLine="360"/>
        <w:rPr>
          <w:rFonts w:asciiTheme="minorHAnsi" w:hAnsiTheme="minorHAnsi"/>
          <w:b/>
          <w:bCs/>
        </w:rPr>
      </w:pPr>
    </w:p>
    <w:p w14:paraId="3CB195DA" w14:textId="77777777" w:rsidR="001A12A3" w:rsidRDefault="001A12A3" w:rsidP="001A12A3">
      <w:pPr>
        <w:autoSpaceDE w:val="0"/>
        <w:autoSpaceDN w:val="0"/>
        <w:adjustRightInd w:val="0"/>
        <w:ind w:firstLine="360"/>
        <w:jc w:val="center"/>
        <w:rPr>
          <w:rFonts w:asciiTheme="minorHAnsi" w:hAnsiTheme="minorHAnsi"/>
          <w:b/>
          <w:bCs/>
        </w:rPr>
      </w:pPr>
      <w:r w:rsidRPr="0069794B">
        <w:rPr>
          <w:noProof/>
          <w:lang w:val="en-CA" w:eastAsia="en-CA"/>
        </w:rPr>
        <w:drawing>
          <wp:inline distT="0" distB="0" distL="0" distR="0" wp14:anchorId="0A37CEB0" wp14:editId="1A00F7A7">
            <wp:extent cx="4362450" cy="4629150"/>
            <wp:effectExtent l="1905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cstate="print"/>
                    <a:srcRect/>
                    <a:stretch>
                      <a:fillRect/>
                    </a:stretch>
                  </pic:blipFill>
                  <pic:spPr bwMode="auto">
                    <a:xfrm>
                      <a:off x="0" y="0"/>
                      <a:ext cx="4362450" cy="4629150"/>
                    </a:xfrm>
                    <a:prstGeom prst="rect">
                      <a:avLst/>
                    </a:prstGeom>
                    <a:noFill/>
                    <a:ln w="9525">
                      <a:noFill/>
                      <a:miter lim="800000"/>
                      <a:headEnd/>
                      <a:tailEnd/>
                    </a:ln>
                  </pic:spPr>
                </pic:pic>
              </a:graphicData>
            </a:graphic>
          </wp:inline>
        </w:drawing>
      </w:r>
    </w:p>
    <w:p w14:paraId="03CE9567" w14:textId="77777777" w:rsidR="001A12A3" w:rsidRDefault="001A12A3" w:rsidP="005A2B9F">
      <w:pPr>
        <w:autoSpaceDE w:val="0"/>
        <w:autoSpaceDN w:val="0"/>
        <w:adjustRightInd w:val="0"/>
        <w:ind w:firstLine="360"/>
        <w:rPr>
          <w:rFonts w:asciiTheme="minorHAnsi" w:hAnsiTheme="minorHAnsi"/>
          <w:b/>
          <w:bCs/>
        </w:rPr>
      </w:pPr>
    </w:p>
    <w:p w14:paraId="274655A7" w14:textId="77777777" w:rsidR="001A12A3" w:rsidRDefault="001A12A3" w:rsidP="005A2B9F">
      <w:pPr>
        <w:autoSpaceDE w:val="0"/>
        <w:autoSpaceDN w:val="0"/>
        <w:adjustRightInd w:val="0"/>
        <w:ind w:firstLine="360"/>
        <w:rPr>
          <w:rFonts w:asciiTheme="minorHAnsi" w:hAnsiTheme="minorHAnsi"/>
          <w:b/>
          <w:bCs/>
        </w:rPr>
      </w:pPr>
    </w:p>
    <w:p w14:paraId="5050BB36" w14:textId="77777777" w:rsidR="001A12A3" w:rsidRPr="005F71E6" w:rsidRDefault="001A12A3" w:rsidP="001A12A3">
      <w:pPr>
        <w:autoSpaceDE w:val="0"/>
        <w:autoSpaceDN w:val="0"/>
        <w:adjustRightInd w:val="0"/>
        <w:ind w:firstLine="360"/>
        <w:jc w:val="center"/>
        <w:rPr>
          <w:rFonts w:asciiTheme="minorHAnsi" w:hAnsiTheme="minorHAnsi"/>
          <w:b/>
          <w:bCs/>
        </w:rPr>
      </w:pPr>
      <w:r w:rsidRPr="0069794B">
        <w:rPr>
          <w:b/>
          <w:noProof/>
          <w:lang w:val="en-CA" w:eastAsia="en-CA"/>
        </w:rPr>
        <w:drawing>
          <wp:inline distT="0" distB="0" distL="0" distR="0" wp14:anchorId="3229809C" wp14:editId="7D37AA53">
            <wp:extent cx="4752975" cy="2828925"/>
            <wp:effectExtent l="19050" t="0" r="9525" b="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srcRect/>
                    <a:stretch>
                      <a:fillRect/>
                    </a:stretch>
                  </pic:blipFill>
                  <pic:spPr bwMode="auto">
                    <a:xfrm>
                      <a:off x="0" y="0"/>
                      <a:ext cx="4752975" cy="2828925"/>
                    </a:xfrm>
                    <a:prstGeom prst="rect">
                      <a:avLst/>
                    </a:prstGeom>
                    <a:noFill/>
                    <a:ln w="9525">
                      <a:noFill/>
                      <a:miter lim="800000"/>
                      <a:headEnd/>
                      <a:tailEnd/>
                    </a:ln>
                  </pic:spPr>
                </pic:pic>
              </a:graphicData>
            </a:graphic>
          </wp:inline>
        </w:drawing>
      </w:r>
    </w:p>
    <w:p w14:paraId="442AF4C3" w14:textId="77777777" w:rsidR="005A2B9F" w:rsidRPr="005F71E6" w:rsidRDefault="005A2B9F" w:rsidP="005A2B9F">
      <w:pPr>
        <w:autoSpaceDE w:val="0"/>
        <w:autoSpaceDN w:val="0"/>
        <w:adjustRightInd w:val="0"/>
        <w:rPr>
          <w:rFonts w:asciiTheme="minorHAnsi" w:hAnsiTheme="minorHAnsi"/>
          <w:b/>
          <w:bCs/>
        </w:rPr>
      </w:pPr>
    </w:p>
    <w:p w14:paraId="3EFCB721" w14:textId="77777777" w:rsidR="005A2B9F" w:rsidRPr="005F71E6" w:rsidRDefault="005A2B9F" w:rsidP="005A2B9F">
      <w:pPr>
        <w:pStyle w:val="BodyText"/>
        <w:ind w:firstLine="1890"/>
        <w:rPr>
          <w:rFonts w:asciiTheme="minorHAnsi" w:hAnsiTheme="minorHAnsi" w:cs="Arial"/>
        </w:rPr>
      </w:pPr>
    </w:p>
    <w:p w14:paraId="000A421C" w14:textId="77777777" w:rsidR="00825C35" w:rsidRDefault="005262AE" w:rsidP="00555F98">
      <w:pPr>
        <w:autoSpaceDE w:val="0"/>
        <w:autoSpaceDN w:val="0"/>
        <w:adjustRightInd w:val="0"/>
        <w:rPr>
          <w:rFonts w:asciiTheme="minorHAnsi" w:eastAsiaTheme="minorHAnsi" w:hAnsiTheme="minorHAnsi" w:cs="Arial-BoldMT"/>
          <w:b/>
          <w:bCs/>
          <w:color w:val="000000"/>
          <w:sz w:val="22"/>
          <w:szCs w:val="22"/>
          <w:lang w:val="en-US"/>
        </w:rPr>
      </w:pPr>
      <w:r>
        <w:rPr>
          <w:rFonts w:asciiTheme="minorHAnsi" w:eastAsiaTheme="minorHAnsi" w:hAnsiTheme="minorHAnsi" w:cs="Arial-BoldMT"/>
          <w:b/>
          <w:bCs/>
          <w:color w:val="000000"/>
          <w:sz w:val="22"/>
          <w:szCs w:val="22"/>
          <w:lang w:val="en-US"/>
        </w:rPr>
        <w:t>Power Module Specifications</w:t>
      </w:r>
    </w:p>
    <w:p w14:paraId="2496ECD6" w14:textId="77777777" w:rsidR="005262AE" w:rsidRDefault="005262AE" w:rsidP="00555F98">
      <w:pPr>
        <w:autoSpaceDE w:val="0"/>
        <w:autoSpaceDN w:val="0"/>
        <w:adjustRightInd w:val="0"/>
        <w:rPr>
          <w:rFonts w:asciiTheme="minorHAnsi" w:eastAsiaTheme="minorHAnsi" w:hAnsiTheme="minorHAnsi" w:cs="Arial-BoldMT"/>
          <w:b/>
          <w:bCs/>
          <w:color w:val="000000"/>
          <w:sz w:val="22"/>
          <w:szCs w:val="22"/>
          <w:lang w:val="en-US"/>
        </w:rPr>
      </w:pPr>
    </w:p>
    <w:p w14:paraId="4D089E37" w14:textId="77777777" w:rsidR="005262AE" w:rsidRDefault="005262AE" w:rsidP="00555F98">
      <w:pPr>
        <w:autoSpaceDE w:val="0"/>
        <w:autoSpaceDN w:val="0"/>
        <w:adjustRightInd w:val="0"/>
        <w:rPr>
          <w:rFonts w:asciiTheme="minorHAnsi" w:eastAsiaTheme="minorHAnsi" w:hAnsiTheme="minorHAnsi" w:cs="Arial-BoldMT"/>
          <w:b/>
          <w:bCs/>
          <w:color w:val="000000"/>
          <w:sz w:val="22"/>
          <w:szCs w:val="22"/>
          <w:lang w:val="en-US"/>
        </w:rPr>
      </w:pPr>
      <w:r w:rsidRPr="005262AE">
        <w:rPr>
          <w:rFonts w:asciiTheme="minorHAnsi" w:eastAsiaTheme="minorHAnsi" w:hAnsiTheme="minorHAnsi" w:cs="Arial-BoldMT"/>
          <w:b/>
          <w:bCs/>
          <w:noProof/>
          <w:color w:val="000000"/>
          <w:sz w:val="22"/>
          <w:szCs w:val="22"/>
          <w:lang w:val="en-US"/>
        </w:rPr>
        <w:drawing>
          <wp:inline distT="0" distB="0" distL="0" distR="0" wp14:anchorId="5B8E2132" wp14:editId="769C5C7E">
            <wp:extent cx="5943600" cy="3876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76040"/>
                    </a:xfrm>
                    <a:prstGeom prst="rect">
                      <a:avLst/>
                    </a:prstGeom>
                  </pic:spPr>
                </pic:pic>
              </a:graphicData>
            </a:graphic>
          </wp:inline>
        </w:drawing>
      </w:r>
    </w:p>
    <w:p w14:paraId="5EAA8E9A" w14:textId="77777777" w:rsidR="00825C35" w:rsidRDefault="00825C35" w:rsidP="00555F98">
      <w:pPr>
        <w:autoSpaceDE w:val="0"/>
        <w:autoSpaceDN w:val="0"/>
        <w:adjustRightInd w:val="0"/>
        <w:rPr>
          <w:rFonts w:asciiTheme="minorHAnsi" w:eastAsiaTheme="minorHAnsi" w:hAnsiTheme="minorHAnsi" w:cs="Arial-BoldMT"/>
          <w:b/>
          <w:bCs/>
          <w:color w:val="000000"/>
          <w:sz w:val="22"/>
          <w:szCs w:val="22"/>
          <w:lang w:val="en-US"/>
        </w:rPr>
      </w:pPr>
    </w:p>
    <w:p w14:paraId="502D95FE" w14:textId="77777777" w:rsidR="005262AE" w:rsidRDefault="005262AE" w:rsidP="00555F98">
      <w:pPr>
        <w:autoSpaceDE w:val="0"/>
        <w:autoSpaceDN w:val="0"/>
        <w:adjustRightInd w:val="0"/>
        <w:rPr>
          <w:rFonts w:asciiTheme="minorHAnsi" w:eastAsiaTheme="minorHAnsi" w:hAnsiTheme="minorHAnsi" w:cs="Arial-BoldMT"/>
          <w:b/>
          <w:bCs/>
          <w:color w:val="000000"/>
          <w:sz w:val="22"/>
          <w:szCs w:val="22"/>
          <w:lang w:val="en-US"/>
        </w:rPr>
      </w:pPr>
    </w:p>
    <w:p w14:paraId="7FE00843" w14:textId="77777777" w:rsidR="005262AE" w:rsidRDefault="005262AE" w:rsidP="00555F98">
      <w:pPr>
        <w:autoSpaceDE w:val="0"/>
        <w:autoSpaceDN w:val="0"/>
        <w:adjustRightInd w:val="0"/>
        <w:rPr>
          <w:rFonts w:asciiTheme="minorHAnsi" w:eastAsiaTheme="minorHAnsi" w:hAnsiTheme="minorHAnsi" w:cs="Arial-BoldMT"/>
          <w:b/>
          <w:bCs/>
          <w:color w:val="000000"/>
          <w:sz w:val="22"/>
          <w:szCs w:val="22"/>
          <w:lang w:val="en-US"/>
        </w:rPr>
      </w:pPr>
    </w:p>
    <w:p w14:paraId="50A9EE1F" w14:textId="77777777" w:rsidR="00825C35" w:rsidRDefault="00825C35" w:rsidP="00555F98">
      <w:pPr>
        <w:autoSpaceDE w:val="0"/>
        <w:autoSpaceDN w:val="0"/>
        <w:adjustRightInd w:val="0"/>
        <w:rPr>
          <w:rFonts w:asciiTheme="minorHAnsi" w:eastAsiaTheme="minorHAnsi" w:hAnsiTheme="minorHAnsi" w:cs="Arial-BoldMT"/>
          <w:b/>
          <w:bCs/>
          <w:color w:val="000000"/>
          <w:sz w:val="22"/>
          <w:szCs w:val="22"/>
          <w:lang w:val="en-US"/>
        </w:rPr>
      </w:pPr>
    </w:p>
    <w:p w14:paraId="2220F7CD" w14:textId="77777777" w:rsidR="00E60EA5" w:rsidRDefault="00E60EA5" w:rsidP="00555F98">
      <w:pPr>
        <w:autoSpaceDE w:val="0"/>
        <w:autoSpaceDN w:val="0"/>
        <w:adjustRightInd w:val="0"/>
        <w:rPr>
          <w:rFonts w:asciiTheme="minorHAnsi" w:eastAsiaTheme="minorHAnsi" w:hAnsiTheme="minorHAnsi" w:cs="Arial-BoldMT"/>
          <w:b/>
          <w:bCs/>
          <w:color w:val="000000"/>
          <w:sz w:val="22"/>
          <w:szCs w:val="22"/>
          <w:lang w:val="en-US"/>
        </w:rPr>
      </w:pPr>
      <w:r>
        <w:rPr>
          <w:rFonts w:asciiTheme="minorHAnsi" w:eastAsiaTheme="minorHAnsi" w:hAnsiTheme="minorHAnsi" w:cs="Arial-BoldMT"/>
          <w:b/>
          <w:bCs/>
          <w:color w:val="000000"/>
          <w:sz w:val="22"/>
          <w:szCs w:val="22"/>
          <w:lang w:val="en-US"/>
        </w:rPr>
        <w:t>Power Supplies</w:t>
      </w:r>
    </w:p>
    <w:p w14:paraId="65CF3376" w14:textId="77777777" w:rsidR="00E60EA5" w:rsidRDefault="00E60EA5" w:rsidP="00555F98">
      <w:pPr>
        <w:autoSpaceDE w:val="0"/>
        <w:autoSpaceDN w:val="0"/>
        <w:adjustRightInd w:val="0"/>
        <w:rPr>
          <w:rFonts w:asciiTheme="minorHAnsi" w:eastAsiaTheme="minorHAnsi" w:hAnsiTheme="minorHAnsi" w:cs="Arial-BoldMT"/>
          <w:b/>
          <w:bCs/>
          <w:color w:val="000000"/>
          <w:sz w:val="22"/>
          <w:szCs w:val="22"/>
          <w:lang w:val="en-US"/>
        </w:rPr>
      </w:pPr>
    </w:p>
    <w:p w14:paraId="58F6145A" w14:textId="77777777" w:rsidR="00E60EA5" w:rsidRPr="00857FC7" w:rsidRDefault="00E60EA5" w:rsidP="00E60EA5">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Two slots in the chassis are designated for hot swappable, load-sharing, DC power entry modules</w:t>
      </w:r>
    </w:p>
    <w:p w14:paraId="73779C68" w14:textId="77777777" w:rsidR="00E60EA5" w:rsidRPr="00857FC7" w:rsidRDefault="00E60EA5" w:rsidP="00E60EA5">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(PEMs). There are two DC PEM types: 100-Amp single-feed PEMs and 175-Amp dual-feed PEM3s.</w:t>
      </w:r>
    </w:p>
    <w:p w14:paraId="4EB82835" w14:textId="77777777" w:rsidR="00E60EA5" w:rsidRPr="00857FC7" w:rsidRDefault="00E60EA5" w:rsidP="00E60EA5">
      <w:pPr>
        <w:autoSpaceDE w:val="0"/>
        <w:autoSpaceDN w:val="0"/>
        <w:adjustRightInd w:val="0"/>
        <w:rPr>
          <w:rFonts w:asciiTheme="minorHAnsi" w:eastAsiaTheme="minorHAnsi" w:hAnsiTheme="minorHAnsi" w:cs="Arial-BoldMT"/>
          <w:bCs/>
          <w:color w:val="000000"/>
          <w:sz w:val="24"/>
          <w:szCs w:val="24"/>
          <w:lang w:val="en-US"/>
        </w:rPr>
      </w:pPr>
    </w:p>
    <w:p w14:paraId="09EB5EC9"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AC power can be converted to DC power using external AC to DC rectifiers available from</w:t>
      </w:r>
    </w:p>
    <w:p w14:paraId="259FFD38"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Alcatel-Lucent.</w:t>
      </w:r>
    </w:p>
    <w:p w14:paraId="05C209AA" w14:textId="77777777" w:rsidR="00460C33" w:rsidRDefault="00460C33" w:rsidP="00460C33">
      <w:pPr>
        <w:autoSpaceDE w:val="0"/>
        <w:autoSpaceDN w:val="0"/>
        <w:adjustRightInd w:val="0"/>
        <w:rPr>
          <w:rFonts w:asciiTheme="minorHAnsi" w:eastAsiaTheme="minorHAnsi" w:hAnsiTheme="minorHAnsi" w:cs="Arial-BoldMT"/>
          <w:b/>
          <w:bCs/>
          <w:color w:val="000000"/>
          <w:sz w:val="22"/>
          <w:szCs w:val="22"/>
          <w:lang w:val="en-US"/>
        </w:rPr>
      </w:pPr>
    </w:p>
    <w:p w14:paraId="7FF97AB2" w14:textId="77777777" w:rsidR="00460C33" w:rsidRDefault="00460C33" w:rsidP="00460C33">
      <w:pPr>
        <w:autoSpaceDE w:val="0"/>
        <w:autoSpaceDN w:val="0"/>
        <w:adjustRightInd w:val="0"/>
        <w:rPr>
          <w:rFonts w:asciiTheme="minorHAnsi" w:eastAsiaTheme="minorHAnsi" w:hAnsiTheme="minorHAnsi" w:cs="Arial-BoldMT"/>
          <w:b/>
          <w:bCs/>
          <w:color w:val="000000"/>
          <w:sz w:val="22"/>
          <w:szCs w:val="22"/>
          <w:lang w:val="en-US"/>
        </w:rPr>
      </w:pPr>
      <w:r w:rsidRPr="00460C33">
        <w:rPr>
          <w:rFonts w:asciiTheme="minorHAnsi" w:eastAsiaTheme="minorHAnsi" w:hAnsiTheme="minorHAnsi" w:cs="Arial-BoldMT"/>
          <w:b/>
          <w:bCs/>
          <w:color w:val="000000"/>
          <w:sz w:val="22"/>
          <w:szCs w:val="22"/>
          <w:lang w:val="en-US"/>
        </w:rPr>
        <w:t>POWER REDUNDANCY</w:t>
      </w:r>
    </w:p>
    <w:p w14:paraId="20E50ADB" w14:textId="77777777" w:rsidR="00460C33" w:rsidRDefault="00460C33" w:rsidP="00460C33">
      <w:pPr>
        <w:autoSpaceDE w:val="0"/>
        <w:autoSpaceDN w:val="0"/>
        <w:adjustRightInd w:val="0"/>
        <w:rPr>
          <w:rFonts w:asciiTheme="minorHAnsi" w:eastAsiaTheme="minorHAnsi" w:hAnsiTheme="minorHAnsi" w:cs="Arial-BoldMT"/>
          <w:b/>
          <w:bCs/>
          <w:color w:val="000000"/>
          <w:sz w:val="22"/>
          <w:szCs w:val="22"/>
          <w:lang w:val="en-US"/>
        </w:rPr>
      </w:pPr>
    </w:p>
    <w:p w14:paraId="0DDE47B5"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You must install at least one DC PEM or PEM-3 in the 7750 SR-12 chassis. You can install an</w:t>
      </w:r>
    </w:p>
    <w:p w14:paraId="23719D8F"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additional PEM or PEM-3 for power redundancy.</w:t>
      </w:r>
    </w:p>
    <w:p w14:paraId="58B63045"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If you need to convert AC power to usable DC power and you are using 100-Amp single-feed</w:t>
      </w:r>
    </w:p>
    <w:p w14:paraId="60669F2E"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PEMs, you can install up to two rectifiers in the same AC power shelf that you connect to your</w:t>
      </w:r>
    </w:p>
    <w:p w14:paraId="5BF598ED"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 If you need to convert AC power to usable DC power and you are using 175-Amp dual-feed</w:t>
      </w:r>
    </w:p>
    <w:p w14:paraId="77F8A78B"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PEM-3s, you install four rectifiers in the AC power shelf that you connect to your PEM-3. For</w:t>
      </w:r>
    </w:p>
    <w:p w14:paraId="19406B78"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redundant operation, you can install a second AC power shelf. Connect the second power shelf to</w:t>
      </w:r>
    </w:p>
    <w:p w14:paraId="5767AAB1"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the second PEM or PEM-3. This ensures that the second DC PEM has an independent redundant</w:t>
      </w:r>
    </w:p>
    <w:p w14:paraId="3F0C28CF"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power source.</w:t>
      </w:r>
    </w:p>
    <w:p w14:paraId="5086653D" w14:textId="77777777" w:rsidR="00E60EA5" w:rsidRDefault="00E60EA5" w:rsidP="00555F98">
      <w:pPr>
        <w:autoSpaceDE w:val="0"/>
        <w:autoSpaceDN w:val="0"/>
        <w:adjustRightInd w:val="0"/>
        <w:rPr>
          <w:rFonts w:asciiTheme="minorHAnsi" w:eastAsiaTheme="minorHAnsi" w:hAnsiTheme="minorHAnsi" w:cs="Arial-BoldMT"/>
          <w:bCs/>
          <w:color w:val="000000"/>
          <w:sz w:val="22"/>
          <w:szCs w:val="22"/>
          <w:lang w:val="en-US"/>
        </w:rPr>
      </w:pPr>
    </w:p>
    <w:p w14:paraId="4EE6BF68" w14:textId="77777777" w:rsidR="00460C33" w:rsidRPr="00460C33" w:rsidRDefault="00460C33" w:rsidP="00555F98">
      <w:pPr>
        <w:autoSpaceDE w:val="0"/>
        <w:autoSpaceDN w:val="0"/>
        <w:adjustRightInd w:val="0"/>
        <w:rPr>
          <w:rFonts w:asciiTheme="minorHAnsi" w:eastAsiaTheme="minorHAnsi" w:hAnsiTheme="minorHAnsi" w:cs="Arial-BoldMT"/>
          <w:b/>
          <w:bCs/>
          <w:color w:val="000000"/>
          <w:sz w:val="22"/>
          <w:szCs w:val="22"/>
          <w:lang w:val="en-US"/>
        </w:rPr>
      </w:pPr>
      <w:r w:rsidRPr="00460C33">
        <w:rPr>
          <w:rFonts w:asciiTheme="minorHAnsi" w:eastAsiaTheme="minorHAnsi" w:hAnsiTheme="minorHAnsi" w:cs="Arial-BoldMT"/>
          <w:b/>
          <w:bCs/>
          <w:color w:val="000000"/>
          <w:sz w:val="22"/>
          <w:szCs w:val="22"/>
          <w:lang w:val="en-US"/>
        </w:rPr>
        <w:t>DC POWER ENTRY MODULES</w:t>
      </w:r>
    </w:p>
    <w:p w14:paraId="0549E85A" w14:textId="77777777" w:rsidR="00460C33" w:rsidRDefault="00460C33" w:rsidP="00555F98">
      <w:pPr>
        <w:autoSpaceDE w:val="0"/>
        <w:autoSpaceDN w:val="0"/>
        <w:adjustRightInd w:val="0"/>
        <w:rPr>
          <w:rFonts w:asciiTheme="minorHAnsi" w:eastAsiaTheme="minorHAnsi" w:hAnsiTheme="minorHAnsi" w:cs="Arial-BoldMT"/>
          <w:bCs/>
          <w:color w:val="000000"/>
          <w:sz w:val="22"/>
          <w:szCs w:val="22"/>
          <w:lang w:val="en-US"/>
        </w:rPr>
      </w:pPr>
    </w:p>
    <w:p w14:paraId="7F6389ED"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You can install and remove DC PEMs from the rear of the 7750 SR-12 chassis power slots 1 and 2.</w:t>
      </w:r>
    </w:p>
    <w:p w14:paraId="28AF4302"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One PEM can support the full system electrical current requirements if you are operating the 7750</w:t>
      </w:r>
    </w:p>
    <w:p w14:paraId="66AA6B95"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SR-12 without power redundancy. You must install two PEMs for redundancy. These PEMs must</w:t>
      </w:r>
    </w:p>
    <w:p w14:paraId="32EE1463"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 xml:space="preserve">be </w:t>
      </w:r>
      <w:proofErr w:type="gramStart"/>
      <w:r w:rsidRPr="00857FC7">
        <w:rPr>
          <w:rFonts w:asciiTheme="minorHAnsi" w:eastAsiaTheme="minorHAnsi" w:hAnsiTheme="minorHAnsi" w:cs="Arial-BoldMT"/>
          <w:bCs/>
          <w:color w:val="000000"/>
          <w:sz w:val="24"/>
          <w:szCs w:val="24"/>
          <w:lang w:val="en-US"/>
        </w:rPr>
        <w:t>powered on at all times</w:t>
      </w:r>
      <w:proofErr w:type="gramEnd"/>
      <w:r w:rsidRPr="00857FC7">
        <w:rPr>
          <w:rFonts w:asciiTheme="minorHAnsi" w:eastAsiaTheme="minorHAnsi" w:hAnsiTheme="minorHAnsi" w:cs="Arial-BoldMT"/>
          <w:bCs/>
          <w:color w:val="000000"/>
          <w:sz w:val="24"/>
          <w:szCs w:val="24"/>
          <w:lang w:val="en-US"/>
        </w:rPr>
        <w:t>. There are two types of PEMs: the 175-Amp PEM-3 and the 100-Amp</w:t>
      </w:r>
    </w:p>
    <w:p w14:paraId="7290EAF6"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 The PEM-3 is required for the 7750 SR-12 chassis when the router has one or more IOM3-</w:t>
      </w:r>
    </w:p>
    <w:p w14:paraId="3C92C6C5"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XPs, IOM3-XP-Bs, or IMMs installed. Due to increased power requirements, a 175 AMP DC</w:t>
      </w:r>
    </w:p>
    <w:p w14:paraId="65E04084"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PEM-3 provides dual feeds.</w:t>
      </w:r>
    </w:p>
    <w:p w14:paraId="6717F6B2"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1D5FF657"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057A1BC2"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3887A523"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r w:rsidRPr="00460C33">
        <w:rPr>
          <w:rFonts w:asciiTheme="minorHAnsi" w:eastAsiaTheme="minorHAnsi" w:hAnsiTheme="minorHAnsi" w:cs="Arial-BoldMT"/>
          <w:bCs/>
          <w:noProof/>
          <w:color w:val="000000"/>
          <w:sz w:val="22"/>
          <w:szCs w:val="22"/>
          <w:lang w:val="en-US"/>
        </w:rPr>
        <w:lastRenderedPageBreak/>
        <w:drawing>
          <wp:inline distT="0" distB="0" distL="0" distR="0" wp14:anchorId="67954C1A" wp14:editId="659564E0">
            <wp:extent cx="594360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2035"/>
                    </a:xfrm>
                    <a:prstGeom prst="rect">
                      <a:avLst/>
                    </a:prstGeom>
                  </pic:spPr>
                </pic:pic>
              </a:graphicData>
            </a:graphic>
          </wp:inline>
        </w:drawing>
      </w:r>
    </w:p>
    <w:p w14:paraId="46D70A61"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42B5FCD6"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5AB17029"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6428CD9A"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0C647EB1"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r w:rsidRPr="00460C33">
        <w:rPr>
          <w:rFonts w:asciiTheme="minorHAnsi" w:eastAsiaTheme="minorHAnsi" w:hAnsiTheme="minorHAnsi" w:cs="Arial-BoldMT"/>
          <w:bCs/>
          <w:noProof/>
          <w:color w:val="000000"/>
          <w:sz w:val="22"/>
          <w:szCs w:val="22"/>
          <w:lang w:val="en-US"/>
        </w:rPr>
        <w:drawing>
          <wp:inline distT="0" distB="0" distL="0" distR="0" wp14:anchorId="2F4BC0A4" wp14:editId="082A1033">
            <wp:extent cx="5943600" cy="3277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7870"/>
                    </a:xfrm>
                    <a:prstGeom prst="rect">
                      <a:avLst/>
                    </a:prstGeom>
                  </pic:spPr>
                </pic:pic>
              </a:graphicData>
            </a:graphic>
          </wp:inline>
        </w:drawing>
      </w:r>
    </w:p>
    <w:p w14:paraId="065CF571"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374098D0"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44333635"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r w:rsidRPr="00460C33">
        <w:rPr>
          <w:rFonts w:asciiTheme="minorHAnsi" w:eastAsiaTheme="minorHAnsi" w:hAnsiTheme="minorHAnsi" w:cs="Arial-BoldMT"/>
          <w:bCs/>
          <w:noProof/>
          <w:color w:val="000000"/>
          <w:sz w:val="22"/>
          <w:szCs w:val="22"/>
          <w:lang w:val="en-US"/>
        </w:rPr>
        <w:lastRenderedPageBreak/>
        <w:drawing>
          <wp:inline distT="0" distB="0" distL="0" distR="0" wp14:anchorId="50BC25FB" wp14:editId="5D09E387">
            <wp:extent cx="5943600" cy="206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6290"/>
                    </a:xfrm>
                    <a:prstGeom prst="rect">
                      <a:avLst/>
                    </a:prstGeom>
                  </pic:spPr>
                </pic:pic>
              </a:graphicData>
            </a:graphic>
          </wp:inline>
        </w:drawing>
      </w:r>
    </w:p>
    <w:p w14:paraId="7BB37680"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2ED6183E" w14:textId="77777777" w:rsidR="00460C33" w:rsidRDefault="00460C33" w:rsidP="00460C33">
      <w:pPr>
        <w:autoSpaceDE w:val="0"/>
        <w:autoSpaceDN w:val="0"/>
        <w:adjustRightInd w:val="0"/>
        <w:rPr>
          <w:rFonts w:asciiTheme="minorHAnsi" w:eastAsiaTheme="minorHAnsi" w:hAnsiTheme="minorHAnsi" w:cs="Arial-BoldMT"/>
          <w:b/>
          <w:bCs/>
          <w:color w:val="000000"/>
          <w:sz w:val="22"/>
          <w:szCs w:val="22"/>
          <w:lang w:val="en-US"/>
        </w:rPr>
      </w:pPr>
      <w:r w:rsidRPr="00460C33">
        <w:rPr>
          <w:rFonts w:asciiTheme="minorHAnsi" w:eastAsiaTheme="minorHAnsi" w:hAnsiTheme="minorHAnsi" w:cs="Arial-BoldMT"/>
          <w:b/>
          <w:bCs/>
          <w:color w:val="000000"/>
          <w:sz w:val="22"/>
          <w:szCs w:val="22"/>
          <w:lang w:val="en-US"/>
        </w:rPr>
        <w:t>AC TO DC RECTIFIERS</w:t>
      </w:r>
    </w:p>
    <w:p w14:paraId="666CD338" w14:textId="77777777" w:rsidR="00460C33" w:rsidRDefault="00460C33" w:rsidP="00460C33">
      <w:pPr>
        <w:autoSpaceDE w:val="0"/>
        <w:autoSpaceDN w:val="0"/>
        <w:adjustRightInd w:val="0"/>
        <w:rPr>
          <w:rFonts w:asciiTheme="minorHAnsi" w:eastAsiaTheme="minorHAnsi" w:hAnsiTheme="minorHAnsi" w:cs="Arial-BoldMT"/>
          <w:b/>
          <w:bCs/>
          <w:color w:val="000000"/>
          <w:sz w:val="22"/>
          <w:szCs w:val="22"/>
          <w:lang w:val="en-US"/>
        </w:rPr>
      </w:pPr>
    </w:p>
    <w:p w14:paraId="77EFFD3B"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AC to DC rectifiers change 200/240V AC power to -48 VDC power.</w:t>
      </w:r>
    </w:p>
    <w:p w14:paraId="4CD2C43B"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Each power shelf can accommodate up to four 2500W AC to DC rectifiers that plug into a</w:t>
      </w:r>
    </w:p>
    <w:p w14:paraId="4CBEF8C1"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common power backplane in the AC-input power shelf. You must connect each AC power shelf to</w:t>
      </w:r>
    </w:p>
    <w:p w14:paraId="5559DE7A"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a separate PEM installed in the 7750 SR-12 chassis. For redundancy, you must install two PEMs,</w:t>
      </w:r>
    </w:p>
    <w:p w14:paraId="73B8CA68"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each connected to a separate AC to DC rectifier shelf. You must install four rectifiers in each shelf.</w:t>
      </w:r>
    </w:p>
    <w:p w14:paraId="1339DAB1"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p>
    <w:p w14:paraId="2D8762C9"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The AC to DC rectifiers in each power shelf provide automatic load-sharing. When a rectifier is</w:t>
      </w:r>
    </w:p>
    <w:p w14:paraId="3DE5927C"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removed, the remaining rectifiers adjust to fulfill the power requirements and maintain</w:t>
      </w:r>
    </w:p>
    <w:p w14:paraId="2B31743E"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uninterrupted system power.</w:t>
      </w:r>
    </w:p>
    <w:p w14:paraId="23453628"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The rectifiers in the AC power shelf are hot-swappable. You can remove or replace a power</w:t>
      </w:r>
    </w:p>
    <w:p w14:paraId="313B68E2"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module while the system is operating without affecting system operation. For maximum</w:t>
      </w:r>
    </w:p>
    <w:p w14:paraId="4F338376"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proofErr w:type="gramStart"/>
      <w:r w:rsidRPr="00857FC7">
        <w:rPr>
          <w:rFonts w:asciiTheme="minorHAnsi" w:eastAsiaTheme="minorHAnsi" w:hAnsiTheme="minorHAnsi" w:cs="Arial-BoldMT"/>
          <w:bCs/>
          <w:color w:val="000000"/>
          <w:sz w:val="24"/>
          <w:szCs w:val="24"/>
          <w:lang w:val="en-US"/>
        </w:rPr>
        <w:t>redundancy,</w:t>
      </w:r>
      <w:proofErr w:type="gramEnd"/>
      <w:r w:rsidRPr="00857FC7">
        <w:rPr>
          <w:rFonts w:asciiTheme="minorHAnsi" w:eastAsiaTheme="minorHAnsi" w:hAnsiTheme="minorHAnsi" w:cs="Arial-BoldMT"/>
          <w:bCs/>
          <w:color w:val="000000"/>
          <w:sz w:val="24"/>
          <w:szCs w:val="24"/>
          <w:lang w:val="en-US"/>
        </w:rPr>
        <w:t xml:space="preserve"> connect each AC-input power module to a separate AC power source. The power</w:t>
      </w:r>
    </w:p>
    <w:p w14:paraId="06472C26"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source (outlet) should be located near the equipment rack and be easily accessible.</w:t>
      </w:r>
    </w:p>
    <w:p w14:paraId="73755EF4"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The power cord serves as a disconnect device for each rectifier. To remove power to an individual</w:t>
      </w:r>
    </w:p>
    <w:p w14:paraId="78C8BCD6" w14:textId="77777777" w:rsidR="00460C33" w:rsidRPr="00857FC7" w:rsidRDefault="00460C33" w:rsidP="00460C33">
      <w:pPr>
        <w:autoSpaceDE w:val="0"/>
        <w:autoSpaceDN w:val="0"/>
        <w:adjustRightInd w:val="0"/>
        <w:rPr>
          <w:rFonts w:asciiTheme="minorHAnsi" w:eastAsiaTheme="minorHAnsi" w:hAnsiTheme="minorHAnsi" w:cs="Arial-BoldMT"/>
          <w:bCs/>
          <w:color w:val="000000"/>
          <w:sz w:val="24"/>
          <w:szCs w:val="24"/>
          <w:lang w:val="en-US"/>
        </w:rPr>
      </w:pPr>
      <w:r w:rsidRPr="00857FC7">
        <w:rPr>
          <w:rFonts w:asciiTheme="minorHAnsi" w:eastAsiaTheme="minorHAnsi" w:hAnsiTheme="minorHAnsi" w:cs="Arial-BoldMT"/>
          <w:bCs/>
          <w:color w:val="000000"/>
          <w:sz w:val="24"/>
          <w:szCs w:val="24"/>
          <w:lang w:val="en-US"/>
        </w:rPr>
        <w:t>rectifier, the unit must be disconnected from the connectors.</w:t>
      </w:r>
    </w:p>
    <w:p w14:paraId="480143DF" w14:textId="77777777" w:rsidR="00460C33" w:rsidRDefault="00460C33" w:rsidP="00460C33">
      <w:pPr>
        <w:autoSpaceDE w:val="0"/>
        <w:autoSpaceDN w:val="0"/>
        <w:adjustRightInd w:val="0"/>
        <w:rPr>
          <w:rFonts w:asciiTheme="minorHAnsi" w:eastAsiaTheme="minorHAnsi" w:hAnsiTheme="minorHAnsi" w:cs="Arial-BoldMT"/>
          <w:bCs/>
          <w:color w:val="000000"/>
          <w:sz w:val="22"/>
          <w:szCs w:val="22"/>
          <w:lang w:val="en-US"/>
        </w:rPr>
      </w:pPr>
    </w:p>
    <w:p w14:paraId="73958BAA" w14:textId="77777777" w:rsidR="00460C33" w:rsidRDefault="00460C33" w:rsidP="00460C33">
      <w:pPr>
        <w:autoSpaceDE w:val="0"/>
        <w:autoSpaceDN w:val="0"/>
        <w:adjustRightInd w:val="0"/>
        <w:jc w:val="center"/>
        <w:rPr>
          <w:rFonts w:asciiTheme="minorHAnsi" w:eastAsiaTheme="minorHAnsi" w:hAnsiTheme="minorHAnsi" w:cs="Arial-BoldMT"/>
          <w:bCs/>
          <w:color w:val="000000"/>
          <w:sz w:val="22"/>
          <w:szCs w:val="22"/>
          <w:lang w:val="en-US"/>
        </w:rPr>
      </w:pPr>
      <w:r w:rsidRPr="00460C33">
        <w:rPr>
          <w:rFonts w:asciiTheme="minorHAnsi" w:eastAsiaTheme="minorHAnsi" w:hAnsiTheme="minorHAnsi" w:cs="Arial-BoldMT"/>
          <w:bCs/>
          <w:noProof/>
          <w:color w:val="000000"/>
          <w:sz w:val="22"/>
          <w:szCs w:val="22"/>
          <w:lang w:val="en-US"/>
        </w:rPr>
        <w:lastRenderedPageBreak/>
        <w:drawing>
          <wp:inline distT="0" distB="0" distL="0" distR="0" wp14:anchorId="5F6A879C" wp14:editId="14E15626">
            <wp:extent cx="4978656" cy="495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656" cy="4959605"/>
                    </a:xfrm>
                    <a:prstGeom prst="rect">
                      <a:avLst/>
                    </a:prstGeom>
                  </pic:spPr>
                </pic:pic>
              </a:graphicData>
            </a:graphic>
          </wp:inline>
        </w:drawing>
      </w:r>
    </w:p>
    <w:p w14:paraId="4B1BE7CD" w14:textId="77777777" w:rsidR="003D6849" w:rsidRDefault="003D6849" w:rsidP="00460C33">
      <w:pPr>
        <w:autoSpaceDE w:val="0"/>
        <w:autoSpaceDN w:val="0"/>
        <w:adjustRightInd w:val="0"/>
        <w:jc w:val="center"/>
        <w:rPr>
          <w:rFonts w:asciiTheme="minorHAnsi" w:eastAsiaTheme="minorHAnsi" w:hAnsiTheme="minorHAnsi" w:cs="Arial-BoldMT"/>
          <w:bCs/>
          <w:color w:val="000000"/>
          <w:sz w:val="22"/>
          <w:szCs w:val="22"/>
          <w:lang w:val="en-US"/>
        </w:rPr>
      </w:pPr>
    </w:p>
    <w:p w14:paraId="089884CF" w14:textId="77777777" w:rsidR="003D6849" w:rsidRDefault="003D6849" w:rsidP="00460C33">
      <w:pPr>
        <w:autoSpaceDE w:val="0"/>
        <w:autoSpaceDN w:val="0"/>
        <w:adjustRightInd w:val="0"/>
        <w:jc w:val="center"/>
        <w:rPr>
          <w:rFonts w:asciiTheme="minorHAnsi" w:eastAsiaTheme="minorHAnsi" w:hAnsiTheme="minorHAnsi" w:cs="Arial-BoldMT"/>
          <w:bCs/>
          <w:color w:val="000000"/>
          <w:sz w:val="22"/>
          <w:szCs w:val="22"/>
          <w:lang w:val="en-US"/>
        </w:rPr>
      </w:pPr>
    </w:p>
    <w:tbl>
      <w:tblPr>
        <w:tblStyle w:val="TableGrid"/>
        <w:tblW w:w="0" w:type="auto"/>
        <w:jc w:val="center"/>
        <w:tblLook w:val="04A0" w:firstRow="1" w:lastRow="0" w:firstColumn="1" w:lastColumn="0" w:noHBand="0" w:noVBand="1"/>
      </w:tblPr>
      <w:tblGrid>
        <w:gridCol w:w="2122"/>
        <w:gridCol w:w="7228"/>
      </w:tblGrid>
      <w:tr w:rsidR="003D6849" w14:paraId="75CD8270" w14:textId="77777777" w:rsidTr="003D6849">
        <w:trPr>
          <w:jc w:val="center"/>
        </w:trPr>
        <w:tc>
          <w:tcPr>
            <w:tcW w:w="2122" w:type="dxa"/>
          </w:tcPr>
          <w:p w14:paraId="5E2BAACD" w14:textId="77777777" w:rsidR="003D6849" w:rsidRPr="003D6849" w:rsidRDefault="003D6849" w:rsidP="003D6849">
            <w:pPr>
              <w:autoSpaceDE w:val="0"/>
              <w:autoSpaceDN w:val="0"/>
              <w:adjustRightInd w:val="0"/>
              <w:rPr>
                <w:rFonts w:asciiTheme="minorHAnsi" w:eastAsiaTheme="minorHAnsi" w:hAnsiTheme="minorHAnsi" w:cs="Arial-BoldMT"/>
                <w:b/>
                <w:bCs/>
                <w:color w:val="000000"/>
                <w:sz w:val="22"/>
                <w:szCs w:val="22"/>
                <w:lang w:val="en-US"/>
              </w:rPr>
            </w:pPr>
            <w:r w:rsidRPr="003D6849">
              <w:rPr>
                <w:rFonts w:asciiTheme="minorHAnsi" w:eastAsiaTheme="minorHAnsi" w:hAnsiTheme="minorHAnsi" w:cs="Arial-BoldMT"/>
                <w:b/>
                <w:bCs/>
                <w:color w:val="000000"/>
                <w:sz w:val="22"/>
                <w:szCs w:val="22"/>
                <w:lang w:val="en-US"/>
              </w:rPr>
              <w:t xml:space="preserve">Key </w:t>
            </w:r>
          </w:p>
        </w:tc>
        <w:tc>
          <w:tcPr>
            <w:tcW w:w="7228" w:type="dxa"/>
          </w:tcPr>
          <w:p w14:paraId="4C445DC1" w14:textId="77777777" w:rsidR="003D6849" w:rsidRPr="003D6849" w:rsidRDefault="003D6849" w:rsidP="003D6849">
            <w:pPr>
              <w:autoSpaceDE w:val="0"/>
              <w:autoSpaceDN w:val="0"/>
              <w:adjustRightInd w:val="0"/>
              <w:rPr>
                <w:rFonts w:asciiTheme="minorHAnsi" w:eastAsiaTheme="minorHAnsi" w:hAnsiTheme="minorHAnsi" w:cs="Arial-BoldMT"/>
                <w:b/>
                <w:bCs/>
                <w:color w:val="000000"/>
                <w:sz w:val="22"/>
                <w:szCs w:val="22"/>
                <w:lang w:val="en-US"/>
              </w:rPr>
            </w:pPr>
            <w:r w:rsidRPr="003D6849">
              <w:rPr>
                <w:rFonts w:asciiTheme="minorHAnsi" w:eastAsiaTheme="minorHAnsi" w:hAnsiTheme="minorHAnsi" w:cs="Arial-BoldMT"/>
                <w:b/>
                <w:bCs/>
                <w:color w:val="000000"/>
                <w:sz w:val="22"/>
                <w:szCs w:val="22"/>
                <w:lang w:val="en-US"/>
              </w:rPr>
              <w:t>Description</w:t>
            </w:r>
          </w:p>
        </w:tc>
      </w:tr>
      <w:tr w:rsidR="003D6849" w14:paraId="57363460" w14:textId="77777777" w:rsidTr="003D6849">
        <w:trPr>
          <w:jc w:val="center"/>
        </w:trPr>
        <w:tc>
          <w:tcPr>
            <w:tcW w:w="2122" w:type="dxa"/>
          </w:tcPr>
          <w:p w14:paraId="6811EDE8" w14:textId="77777777" w:rsidR="003D6849" w:rsidRDefault="003D6849" w:rsidP="003D6849">
            <w:pPr>
              <w:autoSpaceDE w:val="0"/>
              <w:autoSpaceDN w:val="0"/>
              <w:adjustRightInd w:val="0"/>
              <w:rPr>
                <w:rFonts w:asciiTheme="minorHAnsi" w:eastAsiaTheme="minorHAnsi" w:hAnsiTheme="minorHAnsi" w:cs="Arial-BoldMT"/>
                <w:bCs/>
                <w:color w:val="000000"/>
                <w:sz w:val="22"/>
                <w:szCs w:val="22"/>
                <w:lang w:val="en-US"/>
              </w:rPr>
            </w:pPr>
            <w:r>
              <w:rPr>
                <w:rFonts w:asciiTheme="minorHAnsi" w:eastAsiaTheme="minorHAnsi" w:hAnsiTheme="minorHAnsi" w:cs="Arial-BoldMT"/>
                <w:bCs/>
                <w:color w:val="000000"/>
                <w:sz w:val="22"/>
                <w:szCs w:val="22"/>
                <w:lang w:val="en-US"/>
              </w:rPr>
              <w:t>1.</w:t>
            </w:r>
          </w:p>
        </w:tc>
        <w:tc>
          <w:tcPr>
            <w:tcW w:w="7228" w:type="dxa"/>
          </w:tcPr>
          <w:p w14:paraId="12E0DACA" w14:textId="77777777" w:rsidR="003D6849" w:rsidRDefault="003D6849" w:rsidP="003D6849">
            <w:pPr>
              <w:autoSpaceDE w:val="0"/>
              <w:autoSpaceDN w:val="0"/>
              <w:adjustRightInd w:val="0"/>
              <w:rPr>
                <w:rFonts w:asciiTheme="minorHAnsi" w:eastAsiaTheme="minorHAnsi" w:hAnsiTheme="minorHAnsi" w:cs="Arial-BoldMT"/>
                <w:bCs/>
                <w:color w:val="000000"/>
                <w:sz w:val="22"/>
                <w:szCs w:val="22"/>
                <w:lang w:val="en-US"/>
              </w:rPr>
            </w:pPr>
            <w:r>
              <w:rPr>
                <w:rFonts w:asciiTheme="minorHAnsi" w:eastAsiaTheme="minorHAnsi" w:hAnsiTheme="minorHAnsi" w:cs="Arial-BoldMT"/>
                <w:bCs/>
                <w:color w:val="000000"/>
                <w:sz w:val="22"/>
                <w:szCs w:val="22"/>
                <w:lang w:val="en-US"/>
              </w:rPr>
              <w:t>Power supply handle (Shown in black)</w:t>
            </w:r>
          </w:p>
        </w:tc>
      </w:tr>
      <w:tr w:rsidR="003D6849" w14:paraId="21E7BBA7" w14:textId="77777777" w:rsidTr="003D6849">
        <w:trPr>
          <w:jc w:val="center"/>
        </w:trPr>
        <w:tc>
          <w:tcPr>
            <w:tcW w:w="2122" w:type="dxa"/>
          </w:tcPr>
          <w:p w14:paraId="55841B2B" w14:textId="77777777" w:rsidR="003D6849" w:rsidRDefault="003D6849" w:rsidP="003D6849">
            <w:pPr>
              <w:autoSpaceDE w:val="0"/>
              <w:autoSpaceDN w:val="0"/>
              <w:adjustRightInd w:val="0"/>
              <w:rPr>
                <w:rFonts w:asciiTheme="minorHAnsi" w:eastAsiaTheme="minorHAnsi" w:hAnsiTheme="minorHAnsi" w:cs="Arial-BoldMT"/>
                <w:bCs/>
                <w:color w:val="000000"/>
                <w:sz w:val="22"/>
                <w:szCs w:val="22"/>
                <w:lang w:val="en-US"/>
              </w:rPr>
            </w:pPr>
            <w:r>
              <w:rPr>
                <w:rFonts w:asciiTheme="minorHAnsi" w:eastAsiaTheme="minorHAnsi" w:hAnsiTheme="minorHAnsi" w:cs="Arial-BoldMT"/>
                <w:bCs/>
                <w:color w:val="000000"/>
                <w:sz w:val="22"/>
                <w:szCs w:val="22"/>
                <w:lang w:val="en-US"/>
              </w:rPr>
              <w:t>2.</w:t>
            </w:r>
          </w:p>
        </w:tc>
        <w:tc>
          <w:tcPr>
            <w:tcW w:w="7228" w:type="dxa"/>
          </w:tcPr>
          <w:p w14:paraId="481327B9" w14:textId="77777777" w:rsidR="003D6849" w:rsidRDefault="003D6849" w:rsidP="003D6849">
            <w:pPr>
              <w:autoSpaceDE w:val="0"/>
              <w:autoSpaceDN w:val="0"/>
              <w:adjustRightInd w:val="0"/>
              <w:rPr>
                <w:rFonts w:asciiTheme="minorHAnsi" w:eastAsiaTheme="minorHAnsi" w:hAnsiTheme="minorHAnsi" w:cs="Arial-BoldMT"/>
                <w:bCs/>
                <w:color w:val="000000"/>
                <w:sz w:val="22"/>
                <w:szCs w:val="22"/>
                <w:lang w:val="en-US"/>
              </w:rPr>
            </w:pPr>
            <w:r>
              <w:rPr>
                <w:rFonts w:asciiTheme="minorHAnsi" w:eastAsiaTheme="minorHAnsi" w:hAnsiTheme="minorHAnsi" w:cs="Arial-BoldMT"/>
                <w:bCs/>
                <w:color w:val="000000"/>
                <w:sz w:val="22"/>
                <w:szCs w:val="22"/>
                <w:lang w:val="en-US"/>
              </w:rPr>
              <w:t>Power supply LEDs</w:t>
            </w:r>
          </w:p>
        </w:tc>
      </w:tr>
    </w:tbl>
    <w:p w14:paraId="5216A82B" w14:textId="77777777" w:rsidR="003D6849" w:rsidRPr="00460C33" w:rsidRDefault="003D6849" w:rsidP="003D6849">
      <w:pPr>
        <w:autoSpaceDE w:val="0"/>
        <w:autoSpaceDN w:val="0"/>
        <w:adjustRightInd w:val="0"/>
        <w:rPr>
          <w:rFonts w:asciiTheme="minorHAnsi" w:eastAsiaTheme="minorHAnsi" w:hAnsiTheme="minorHAnsi" w:cs="Arial-BoldMT"/>
          <w:bCs/>
          <w:color w:val="000000"/>
          <w:sz w:val="22"/>
          <w:szCs w:val="22"/>
          <w:lang w:val="en-US"/>
        </w:rPr>
      </w:pPr>
    </w:p>
    <w:p w14:paraId="4A3E63CB" w14:textId="77777777" w:rsidR="00E60EA5" w:rsidRDefault="00E60EA5" w:rsidP="00555F98">
      <w:pPr>
        <w:autoSpaceDE w:val="0"/>
        <w:autoSpaceDN w:val="0"/>
        <w:adjustRightInd w:val="0"/>
        <w:rPr>
          <w:rFonts w:asciiTheme="minorHAnsi" w:eastAsiaTheme="minorHAnsi" w:hAnsiTheme="minorHAnsi" w:cs="Arial-BoldMT"/>
          <w:b/>
          <w:bCs/>
          <w:color w:val="000000"/>
          <w:sz w:val="22"/>
          <w:szCs w:val="22"/>
          <w:lang w:val="en-US"/>
        </w:rPr>
      </w:pPr>
    </w:p>
    <w:p w14:paraId="56874B58" w14:textId="77777777" w:rsidR="006E06E8" w:rsidRPr="005F71E6" w:rsidRDefault="006E06E8" w:rsidP="00901170">
      <w:pPr>
        <w:rPr>
          <w:rFonts w:asciiTheme="minorHAnsi" w:hAnsiTheme="minorHAnsi" w:cs="Arial"/>
          <w:lang w:val="en-CA" w:eastAsia="en-CA"/>
        </w:rPr>
      </w:pPr>
    </w:p>
    <w:p w14:paraId="1F625EB0" w14:textId="6BA53E06" w:rsidR="007C3AB6" w:rsidRPr="005F71E6" w:rsidRDefault="007C3AB6" w:rsidP="007C3AB6">
      <w:pPr>
        <w:pStyle w:val="Heading3"/>
        <w:rPr>
          <w:rFonts w:asciiTheme="minorHAnsi" w:hAnsiTheme="minorHAnsi" w:cs="Arial"/>
        </w:rPr>
      </w:pPr>
      <w:bookmarkStart w:id="115" w:name="_Toc382316017"/>
      <w:bookmarkStart w:id="116" w:name="_Toc85536782"/>
      <w:bookmarkStart w:id="117" w:name="_Toc331675992"/>
      <w:r w:rsidRPr="005F71E6">
        <w:rPr>
          <w:rFonts w:asciiTheme="minorHAnsi" w:hAnsiTheme="minorHAnsi" w:cs="Arial"/>
        </w:rPr>
        <w:t xml:space="preserve">4.3.2 Alcatel-lucent </w:t>
      </w:r>
      <w:r>
        <w:rPr>
          <w:rFonts w:asciiTheme="minorHAnsi" w:hAnsiTheme="minorHAnsi" w:cs="Arial"/>
        </w:rPr>
        <w:t>ALU-7750</w:t>
      </w:r>
      <w:r w:rsidR="007F45E3" w:rsidRPr="005F71E6">
        <w:rPr>
          <w:rFonts w:asciiTheme="minorHAnsi" w:hAnsiTheme="minorHAnsi" w:cs="Arial"/>
        </w:rPr>
        <w:t xml:space="preserve"> </w:t>
      </w:r>
      <w:r>
        <w:rPr>
          <w:rFonts w:asciiTheme="minorHAnsi" w:hAnsiTheme="minorHAnsi" w:cs="Arial"/>
        </w:rPr>
        <w:t/>
      </w:r>
      <w:r w:rsidR="007F45E3">
        <w:rPr>
          <w:rFonts w:asciiTheme="minorHAnsi" w:hAnsiTheme="minorHAnsi" w:cs="Arial"/>
        </w:rPr>
        <w:t xml:space="preserve">  </w:t>
      </w:r>
      <w:r w:rsidRPr="005F71E6">
        <w:rPr>
          <w:rFonts w:asciiTheme="minorHAnsi" w:hAnsiTheme="minorHAnsi" w:cs="Arial"/>
        </w:rPr>
        <w:t>Hardware Layout</w:t>
      </w:r>
      <w:bookmarkEnd w:id="115"/>
      <w:bookmarkEnd w:id="116"/>
    </w:p>
    <w:p w14:paraId="1BD7591C" w14:textId="77777777" w:rsidR="007C3AB6" w:rsidRPr="005F71E6" w:rsidRDefault="007C3AB6" w:rsidP="007C3AB6">
      <w:pPr>
        <w:rPr>
          <w:rFonts w:asciiTheme="minorHAnsi" w:hAnsiTheme="minorHAnsi"/>
          <w:lang w:val="en-US"/>
        </w:rPr>
      </w:pPr>
    </w:p>
    <w:bookmarkEnd w:id="117"/>
    <w:p w14:paraId="2F82527A" w14:textId="3AAC67AC" w:rsidR="00C264BD" w:rsidRDefault="00081E39" w:rsidP="00A26C8C">
      <w:pPr>
        <w:ind w:left="450"/>
        <w:jc w:val="both"/>
        <w:rPr>
          <w:rFonts w:asciiTheme="minorHAnsi" w:hAnsiTheme="minorHAnsi" w:cs="Arial"/>
        </w:rPr>
      </w:pPr>
      <w:r>
        <w:rPr>
          <w:rFonts w:asciiTheme="minorHAnsi" w:hAnsiTheme="minorHAnsi" w:cs="Arial"/>
        </w:rPr>
        <w:t>Install IMM cards and SFPs as per below chart</w:t>
      </w:r>
    </w:p>
    <w:p w14:paraId="03120290" w14:textId="64F8EFF4" w:rsidR="000E1F08" w:rsidRDefault="000E1F08" w:rsidP="00A26C8C">
      <w:pPr>
        <w:ind w:left="450"/>
        <w:jc w:val="both"/>
        <w:rPr>
          <w:rFonts w:asciiTheme="minorHAnsi" w:hAnsiTheme="minorHAnsi" w:cs="Arial"/>
        </w:rPr>
      </w:pPr>
    </w:p>
    <w:p w14:paraId="3D1A52D6" w14:textId="10E62000" w:rsidR="000E1F08" w:rsidRDefault="000E1F08" w:rsidP="00A26C8C">
      <w:pPr>
        <w:ind w:left="450"/>
        <w:jc w:val="both"/>
        <w:rPr>
          <w:rFonts w:asciiTheme="minorHAnsi" w:hAnsiTheme="minorHAnsi" w:cs="Arial"/>
        </w:rPr>
      </w:pPr>
      <w:r>
        <w:rPr>
          <w:rFonts w:asciiTheme="minorHAnsi" w:hAnsiTheme="minorHAnsi" w:cs="Arial"/>
        </w:rPr>
        <w:t/>
      </w:r>
    </w:p>
    <w:p w14:paraId="28BC7FC4" w14:textId="77777777" w:rsidR="007F45E3" w:rsidRDefault="007F45E3" w:rsidP="00A26C8C">
      <w:pPr>
        <w:ind w:left="450"/>
        <w:jc w:val="both"/>
        <w:rPr>
          <w:rFonts w:asciiTheme="minorHAnsi" w:hAnsiTheme="minorHAnsi" w:cs="Arial"/>
        </w:rPr>
      </w:pPr>
    </w:p>
    <w:tbl>
      <w:tblPr>
        <w:tblStyle w:val="TableGridLight"/>
        <w:tblW w:w="15160" w:type="dxa"/>
        <w:tblLook w:val="04A0" w:firstRow="1" w:lastRow="0" w:firstColumn="1" w:lastColumn="0" w:noHBand="0" w:noVBand="1"/>
      </w:tblPr>
      <w:tblGrid>
        <w:gridCol w:w="1487"/>
        <w:gridCol w:w="1606"/>
        <w:gridCol w:w="6398"/>
        <w:gridCol w:w="2976"/>
        <w:gridCol w:w="2694"/>
      </w:tblGrid>
      <w:tr w:rsidR="007F45E3" w:rsidRPr="00043F0D" w14:paraId="4FF56263" w14:textId="77777777" w:rsidTr="00684E0F">
        <w:tc>
          <w:tcPr>
            <w:tcW w:w="1486" w:type="dxa"/>
            <w:shd w:val="clear" w:color="auto" w:fill="D9D9D9" w:themeFill="background1" w:themeFillShade="D9"/>
            <w:noWrap/>
            <w:hideMark/>
          </w:tcPr>
          <w:p w14:paraId="72D2B889"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Slot #</w:t>
            </w:r>
          </w:p>
        </w:tc>
        <w:tc>
          <w:tcPr>
            <w:tcW w:w="1606" w:type="dxa"/>
            <w:shd w:val="clear" w:color="auto" w:fill="D9D9D9" w:themeFill="background1" w:themeFillShade="D9"/>
          </w:tcPr>
          <w:p w14:paraId="18FE5629" w14:textId="77777777" w:rsidR="007F45E3" w:rsidRPr="009233B9" w:rsidRDefault="007F45E3" w:rsidP="000E1F08">
            <w:pPr>
              <w:rPr>
                <w:rFonts w:asciiTheme="minorHAnsi" w:hAnsiTheme="minorHAnsi" w:cstheme="minorHAnsi"/>
                <w:b/>
                <w:bCs/>
                <w:sz w:val="24"/>
                <w:szCs w:val="24"/>
                <w:highlight w:val="lightGray"/>
                <w:lang w:val="en-CA" w:eastAsia="en-CA"/>
              </w:rPr>
            </w:pPr>
            <w:r>
              <w:rPr>
                <w:rFonts w:asciiTheme="minorHAnsi" w:hAnsiTheme="minorHAnsi" w:cstheme="minorHAnsi"/>
                <w:b/>
                <w:bCs/>
                <w:sz w:val="24"/>
                <w:szCs w:val="24"/>
                <w:highlight w:val="lightGray"/>
                <w:lang w:val="en-CA" w:eastAsia="en-CA"/>
              </w:rPr>
              <w:t>MDA</w:t>
            </w:r>
            <w:r w:rsidRPr="009233B9">
              <w:rPr>
                <w:rFonts w:asciiTheme="minorHAnsi" w:hAnsiTheme="minorHAnsi" w:cstheme="minorHAnsi"/>
                <w:b/>
                <w:bCs/>
                <w:sz w:val="24"/>
                <w:szCs w:val="24"/>
                <w:highlight w:val="lightGray"/>
                <w:lang w:val="en-CA" w:eastAsia="en-CA"/>
              </w:rPr>
              <w:t xml:space="preserve"> #</w:t>
            </w:r>
          </w:p>
        </w:tc>
        <w:tc>
          <w:tcPr>
            <w:tcW w:w="6398" w:type="dxa"/>
            <w:shd w:val="clear" w:color="auto" w:fill="D9D9D9" w:themeFill="background1" w:themeFillShade="D9"/>
            <w:noWrap/>
            <w:hideMark/>
          </w:tcPr>
          <w:p w14:paraId="703C1611"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DESCRIPTION</w:t>
            </w:r>
          </w:p>
        </w:tc>
        <w:tc>
          <w:tcPr>
            <w:tcW w:w="2976" w:type="dxa"/>
            <w:shd w:val="clear" w:color="auto" w:fill="D9D9D9" w:themeFill="background1" w:themeFillShade="D9"/>
            <w:noWrap/>
            <w:hideMark/>
          </w:tcPr>
          <w:p w14:paraId="4C278CB3"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Supplier Part Number</w:t>
            </w:r>
          </w:p>
        </w:tc>
        <w:tc>
          <w:tcPr>
            <w:tcW w:w="2694" w:type="dxa"/>
            <w:shd w:val="clear" w:color="auto" w:fill="D9D9D9" w:themeFill="background1" w:themeFillShade="D9"/>
            <w:noWrap/>
            <w:hideMark/>
          </w:tcPr>
          <w:p w14:paraId="244D990E" w14:textId="77777777" w:rsidR="007F45E3" w:rsidRPr="009233B9" w:rsidRDefault="007F45E3" w:rsidP="000E1F08">
            <w:pPr>
              <w:rPr>
                <w:rFonts w:asciiTheme="minorHAnsi" w:hAnsiTheme="minorHAnsi" w:cstheme="minorHAnsi"/>
                <w:sz w:val="24"/>
                <w:szCs w:val="24"/>
                <w:highlight w:val="lightGray"/>
                <w:lang w:val="en-CA" w:eastAsia="en-CA"/>
              </w:rPr>
            </w:pPr>
            <w:r w:rsidRPr="009233B9">
              <w:rPr>
                <w:rFonts w:asciiTheme="minorHAnsi" w:hAnsiTheme="minorHAnsi" w:cstheme="minorHAnsi"/>
                <w:b/>
                <w:bCs/>
                <w:sz w:val="24"/>
                <w:szCs w:val="24"/>
                <w:highlight w:val="lightGray"/>
                <w:lang w:val="en-CA" w:eastAsia="en-CA"/>
              </w:rPr>
              <w:t>Note</w:t>
            </w:r>
          </w:p>
        </w:tc>
      </w:tr>
      <w:tr w:rsidR="007F45E3" w:rsidRPr="00043F0D" w14:paraId="13C2D103" w14:textId="77777777" w:rsidTr="00684E0F">
        <w:tc>
          <w:tcPr>
            <w:tcW w:w="1486" w:type="dxa"/>
            <w:noWrap/>
            <w:hideMark/>
          </w:tcPr>
          <w:p w14:paraId="13CC4191"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1606" w:type="dxa"/>
          </w:tcPr>
          <w:p w14:paraId="1DFC03BC"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6398" w:type="dxa"/>
            <w:noWrap/>
            <w:hideMark/>
          </w:tcPr>
          <w:p w14:paraId="682815A4"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2976" w:type="dxa"/>
            <w:noWrap/>
            <w:hideMark/>
          </w:tcPr>
          <w:p w14:paraId="64D32651" w14:textId="77777777" w:rsidR="007F45E3" w:rsidRPr="003E2F8F" w:rsidRDefault="007F45E3" w:rsidP="000E1F08">
            <w:pPr>
              <w:rPr>
                <w:rFonts w:asciiTheme="minorHAnsi" w:hAnsiTheme="minorHAnsi" w:cstheme="minorHAnsi"/>
                <w:sz w:val="24"/>
                <w:szCs w:val="24"/>
                <w:highlight w:val="yellow"/>
                <w:lang w:val="en-CA" w:eastAsia="en-CA"/>
              </w:rPr>
            </w:pPr>
            <w:r>
              <w:rPr>
                <w:rFonts w:asciiTheme="minorHAnsi" w:hAnsiTheme="minorHAnsi" w:cstheme="minorHAnsi"/>
                <w:sz w:val="24"/>
                <w:szCs w:val="24"/>
                <w:highlight w:val="yellow"/>
                <w:lang w:val="en-CA" w:eastAsia="en-CA"/>
              </w:rPr>
              <w:t/>
            </w:r>
          </w:p>
        </w:tc>
        <w:tc>
          <w:tcPr>
            <w:tcW w:w="2694" w:type="dxa"/>
            <w:noWrap/>
            <w:hideMark/>
          </w:tcPr>
          <w:p w14:paraId="1371E74B" w14:textId="77777777" w:rsidR="007F45E3" w:rsidRPr="00F54F48" w:rsidRDefault="007F45E3" w:rsidP="000E1F08">
            <w:pPr>
              <w:rPr>
                <w:rFonts w:asciiTheme="minorHAnsi" w:hAnsiTheme="minorHAnsi" w:cstheme="minorHAnsi"/>
                <w:sz w:val="24"/>
                <w:szCs w:val="24"/>
                <w:highlight w:val="red"/>
                <w:lang w:val="en-CA" w:eastAsia="en-CA"/>
              </w:rPr>
            </w:pPr>
          </w:p>
        </w:tc>
      </w:tr>
      <w:tr w:rsidR="00684E0F" w:rsidRPr="00043F0D" w14:paraId="4439CF55" w14:textId="77777777" w:rsidTr="000E1F08">
        <w:tc>
          <w:tcPr>
            <w:tcW w:w="1486" w:type="dxa"/>
            <w:noWrap/>
            <w:vAlign w:val="center"/>
          </w:tcPr>
          <w:p w14:paraId="7DD08597" w14:textId="45E0C085"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A</w:t>
            </w:r>
          </w:p>
        </w:tc>
        <w:tc>
          <w:tcPr>
            <w:tcW w:w="1606" w:type="dxa"/>
            <w:vAlign w:val="center"/>
          </w:tcPr>
          <w:p w14:paraId="43A1DDFA" w14:textId="01F964A6" w:rsidR="00684E0F" w:rsidRPr="003E2F8F" w:rsidRDefault="00684E0F" w:rsidP="00684E0F">
            <w:pPr>
              <w:rPr>
                <w:rFonts w:asciiTheme="minorHAnsi" w:hAnsiTheme="minorHAnsi" w:cstheme="minorHAnsi"/>
                <w:sz w:val="24"/>
                <w:szCs w:val="24"/>
                <w:highlight w:val="yellow"/>
                <w:lang w:val="en-CA" w:eastAsia="en-CA"/>
              </w:rPr>
            </w:pPr>
          </w:p>
        </w:tc>
        <w:tc>
          <w:tcPr>
            <w:tcW w:w="6398" w:type="dxa"/>
            <w:noWrap/>
            <w:vAlign w:val="center"/>
          </w:tcPr>
          <w:p w14:paraId="33CD9DDB" w14:textId="4CB2FDC2"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SF/CPM</w:t>
            </w:r>
          </w:p>
        </w:tc>
        <w:tc>
          <w:tcPr>
            <w:tcW w:w="2976" w:type="dxa"/>
            <w:noWrap/>
          </w:tcPr>
          <w:p w14:paraId="722DB2D2" w14:textId="77777777" w:rsidR="00684E0F" w:rsidRPr="003E2F8F" w:rsidRDefault="00684E0F" w:rsidP="00684E0F">
            <w:pPr>
              <w:rPr>
                <w:rFonts w:asciiTheme="minorHAnsi" w:hAnsiTheme="minorHAnsi" w:cstheme="minorHAnsi"/>
                <w:sz w:val="24"/>
                <w:szCs w:val="24"/>
                <w:highlight w:val="yellow"/>
                <w:lang w:val="en-CA" w:eastAsia="en-CA"/>
              </w:rPr>
            </w:pPr>
          </w:p>
        </w:tc>
        <w:tc>
          <w:tcPr>
            <w:tcW w:w="2694" w:type="dxa"/>
            <w:noWrap/>
          </w:tcPr>
          <w:p w14:paraId="5E322171" w14:textId="77777777" w:rsidR="00684E0F" w:rsidRPr="00F54F48" w:rsidRDefault="00684E0F" w:rsidP="00684E0F">
            <w:pPr>
              <w:rPr>
                <w:rFonts w:asciiTheme="minorHAnsi" w:hAnsiTheme="minorHAnsi" w:cstheme="minorHAnsi"/>
                <w:sz w:val="24"/>
                <w:szCs w:val="24"/>
                <w:highlight w:val="red"/>
                <w:lang w:val="en-CA" w:eastAsia="en-CA"/>
              </w:rPr>
            </w:pPr>
          </w:p>
        </w:tc>
      </w:tr>
      <w:tr w:rsidR="00684E0F" w:rsidRPr="00043F0D" w14:paraId="12283201" w14:textId="77777777" w:rsidTr="000E1F08">
        <w:tc>
          <w:tcPr>
            <w:tcW w:w="1486" w:type="dxa"/>
            <w:noWrap/>
            <w:vAlign w:val="center"/>
          </w:tcPr>
          <w:p w14:paraId="4B7DE911" w14:textId="5E77DCFD"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B</w:t>
            </w:r>
          </w:p>
        </w:tc>
        <w:tc>
          <w:tcPr>
            <w:tcW w:w="1606" w:type="dxa"/>
            <w:vAlign w:val="center"/>
          </w:tcPr>
          <w:p w14:paraId="386308FE" w14:textId="4EE71875" w:rsidR="00684E0F" w:rsidRPr="003E2F8F" w:rsidRDefault="00684E0F" w:rsidP="00684E0F">
            <w:pPr>
              <w:rPr>
                <w:rFonts w:asciiTheme="minorHAnsi" w:hAnsiTheme="minorHAnsi" w:cstheme="minorHAnsi"/>
                <w:sz w:val="24"/>
                <w:szCs w:val="24"/>
                <w:highlight w:val="yellow"/>
                <w:lang w:val="en-CA" w:eastAsia="en-CA"/>
              </w:rPr>
            </w:pPr>
          </w:p>
        </w:tc>
        <w:tc>
          <w:tcPr>
            <w:tcW w:w="6398" w:type="dxa"/>
            <w:noWrap/>
            <w:vAlign w:val="center"/>
          </w:tcPr>
          <w:p w14:paraId="4A5CCD9E" w14:textId="09BDCB47" w:rsidR="00684E0F" w:rsidRPr="003E2F8F" w:rsidRDefault="00684E0F" w:rsidP="00684E0F">
            <w:pPr>
              <w:rPr>
                <w:rFonts w:asciiTheme="minorHAnsi" w:hAnsiTheme="minorHAnsi" w:cstheme="minorHAnsi"/>
                <w:sz w:val="24"/>
                <w:szCs w:val="24"/>
                <w:highlight w:val="yellow"/>
                <w:lang w:val="en-CA" w:eastAsia="en-CA"/>
              </w:rPr>
            </w:pPr>
            <w:r w:rsidRPr="00C50255">
              <w:rPr>
                <w:rFonts w:ascii="Calibri" w:hAnsi="Calibri" w:cs="Calibri"/>
                <w:color w:val="000000"/>
                <w:lang w:eastAsia="en-CA"/>
              </w:rPr>
              <w:t>SF/CPM</w:t>
            </w:r>
          </w:p>
        </w:tc>
        <w:tc>
          <w:tcPr>
            <w:tcW w:w="2976" w:type="dxa"/>
            <w:noWrap/>
          </w:tcPr>
          <w:p w14:paraId="6548FBF7" w14:textId="77777777" w:rsidR="00684E0F" w:rsidRPr="003E2F8F" w:rsidRDefault="00684E0F" w:rsidP="00684E0F">
            <w:pPr>
              <w:rPr>
                <w:rFonts w:asciiTheme="minorHAnsi" w:hAnsiTheme="minorHAnsi" w:cstheme="minorHAnsi"/>
                <w:sz w:val="24"/>
                <w:szCs w:val="24"/>
                <w:highlight w:val="yellow"/>
                <w:lang w:val="en-CA" w:eastAsia="en-CA"/>
              </w:rPr>
            </w:pPr>
          </w:p>
        </w:tc>
        <w:tc>
          <w:tcPr>
            <w:tcW w:w="2694" w:type="dxa"/>
            <w:noWrap/>
          </w:tcPr>
          <w:p w14:paraId="3BF71D34" w14:textId="77777777" w:rsidR="00684E0F" w:rsidRPr="00F54F48" w:rsidRDefault="00684E0F" w:rsidP="00684E0F">
            <w:pPr>
              <w:rPr>
                <w:rFonts w:asciiTheme="minorHAnsi" w:hAnsiTheme="minorHAnsi" w:cstheme="minorHAnsi"/>
                <w:sz w:val="24"/>
                <w:szCs w:val="24"/>
                <w:highlight w:val="red"/>
                <w:lang w:val="en-CA" w:eastAsia="en-CA"/>
              </w:rPr>
            </w:pPr>
          </w:p>
        </w:tc>
      </w:tr>
    </w:tbl>
    <w:p w14:paraId="50315B8A" w14:textId="77777777" w:rsidR="00435FE5" w:rsidRPr="005F71E6" w:rsidRDefault="00435FE5" w:rsidP="000E1F08">
      <w:pPr>
        <w:jc w:val="both"/>
        <w:rPr>
          <w:rFonts w:asciiTheme="minorHAnsi" w:hAnsiTheme="minorHAnsi" w:cs="Arial"/>
        </w:rPr>
      </w:pPr>
    </w:p>
    <w:p w14:paraId="10918A89" w14:textId="77777777" w:rsidR="00C264BD" w:rsidRPr="005F71E6" w:rsidRDefault="00C264BD" w:rsidP="00C264BD">
      <w:pPr>
        <w:pStyle w:val="Heading3"/>
        <w:tabs>
          <w:tab w:val="clear" w:pos="720"/>
        </w:tabs>
        <w:ind w:left="0" w:firstLine="0"/>
        <w:rPr>
          <w:rFonts w:asciiTheme="minorHAnsi" w:hAnsiTheme="minorHAnsi"/>
          <w:szCs w:val="24"/>
        </w:rPr>
      </w:pPr>
    </w:p>
    <w:p w14:paraId="3A7C7599" w14:textId="77777777" w:rsidR="00722349" w:rsidRPr="005F71E6" w:rsidRDefault="00722349" w:rsidP="00200CF5">
      <w:pPr>
        <w:pStyle w:val="BodyText"/>
        <w:rPr>
          <w:rFonts w:asciiTheme="minorHAnsi" w:hAnsiTheme="minorHAnsi"/>
          <w:lang w:val="en-CA"/>
        </w:rPr>
      </w:pPr>
    </w:p>
    <w:p w14:paraId="53B84187" w14:textId="77777777" w:rsidR="00792D89" w:rsidRPr="005F71E6" w:rsidRDefault="00792D89" w:rsidP="00792D89">
      <w:pPr>
        <w:pStyle w:val="Heading2"/>
        <w:rPr>
          <w:rFonts w:asciiTheme="minorHAnsi" w:hAnsiTheme="minorHAnsi"/>
        </w:rPr>
      </w:pPr>
      <w:bookmarkStart w:id="118" w:name="_Toc382316022"/>
      <w:bookmarkStart w:id="119" w:name="_Toc85536783"/>
      <w:r w:rsidRPr="005F71E6">
        <w:rPr>
          <w:rFonts w:asciiTheme="minorHAnsi" w:hAnsiTheme="minorHAnsi"/>
        </w:rPr>
        <w:t>4.</w:t>
      </w:r>
      <w:r w:rsidR="00290407" w:rsidRPr="005F71E6">
        <w:rPr>
          <w:rFonts w:asciiTheme="minorHAnsi" w:hAnsiTheme="minorHAnsi"/>
        </w:rPr>
        <w:t>4</w:t>
      </w:r>
      <w:r w:rsidRPr="005F71E6">
        <w:rPr>
          <w:rFonts w:asciiTheme="minorHAnsi" w:hAnsiTheme="minorHAnsi"/>
        </w:rPr>
        <w:t xml:space="preserve"> End to End Impact Assessment</w:t>
      </w:r>
      <w:bookmarkEnd w:id="105"/>
      <w:bookmarkEnd w:id="118"/>
      <w:bookmarkEnd w:id="119"/>
    </w:p>
    <w:p w14:paraId="5EB6B4CD" w14:textId="77777777" w:rsidR="00792D89" w:rsidRPr="005F71E6" w:rsidRDefault="00792D89" w:rsidP="00792D89">
      <w:pPr>
        <w:pStyle w:val="Heading3"/>
        <w:ind w:hanging="11"/>
        <w:rPr>
          <w:rFonts w:asciiTheme="minorHAnsi" w:hAnsiTheme="minorHAnsi"/>
        </w:rPr>
      </w:pPr>
    </w:p>
    <w:p w14:paraId="224317BB" w14:textId="77777777" w:rsidR="00792D89" w:rsidRPr="005F71E6" w:rsidRDefault="00792D89" w:rsidP="00576C08">
      <w:pPr>
        <w:pStyle w:val="Heading3"/>
        <w:rPr>
          <w:rFonts w:asciiTheme="minorHAnsi" w:hAnsiTheme="minorHAnsi" w:cs="Arial"/>
        </w:rPr>
      </w:pPr>
      <w:bookmarkStart w:id="120" w:name="_Toc367290203"/>
      <w:bookmarkStart w:id="121" w:name="_Toc382316023"/>
      <w:bookmarkStart w:id="122" w:name="_Toc85536784"/>
      <w:r w:rsidRPr="005F71E6">
        <w:rPr>
          <w:rFonts w:asciiTheme="minorHAnsi" w:hAnsiTheme="minorHAnsi" w:cs="Arial"/>
        </w:rPr>
        <w:t>4.</w:t>
      </w:r>
      <w:r w:rsidR="00290407" w:rsidRPr="005F71E6">
        <w:rPr>
          <w:rFonts w:asciiTheme="minorHAnsi" w:hAnsiTheme="minorHAnsi" w:cs="Arial"/>
        </w:rPr>
        <w:t>4</w:t>
      </w:r>
      <w:r w:rsidRPr="005F71E6">
        <w:rPr>
          <w:rFonts w:asciiTheme="minorHAnsi" w:hAnsiTheme="minorHAnsi" w:cs="Arial"/>
        </w:rPr>
        <w:t>.1 Impact Classification</w:t>
      </w:r>
      <w:bookmarkEnd w:id="120"/>
      <w:bookmarkEnd w:id="121"/>
      <w:bookmarkEnd w:id="122"/>
    </w:p>
    <w:p w14:paraId="02F2330F" w14:textId="77777777" w:rsidR="00792D89" w:rsidRPr="005F71E6" w:rsidRDefault="00792D89" w:rsidP="00792D89">
      <w:pPr>
        <w:rPr>
          <w:rFonts w:asciiTheme="minorHAnsi" w:hAnsiTheme="minorHAnsi"/>
          <w:lang w:val="en-U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9"/>
        <w:gridCol w:w="3796"/>
      </w:tblGrid>
      <w:tr w:rsidR="00792D89" w:rsidRPr="005F71E6" w14:paraId="0850E397" w14:textId="77777777" w:rsidTr="00996756">
        <w:tc>
          <w:tcPr>
            <w:tcW w:w="5353" w:type="dxa"/>
            <w:hideMark/>
          </w:tcPr>
          <w:p w14:paraId="209D7CED" w14:textId="77777777" w:rsidR="00792D89" w:rsidRPr="005F71E6" w:rsidRDefault="00792D89" w:rsidP="00996756">
            <w:pPr>
              <w:ind w:left="567"/>
              <w:rPr>
                <w:rFonts w:asciiTheme="minorHAnsi" w:hAnsiTheme="minorHAnsi"/>
                <w:b/>
              </w:rPr>
            </w:pPr>
            <w:r w:rsidRPr="005F71E6">
              <w:rPr>
                <w:rFonts w:asciiTheme="minorHAnsi" w:hAnsiTheme="minorHAnsi"/>
                <w:b/>
              </w:rPr>
              <w:t xml:space="preserve">Service Impact (None, Degraded, </w:t>
            </w:r>
            <w:proofErr w:type="gramStart"/>
            <w:r w:rsidRPr="005F71E6">
              <w:rPr>
                <w:rFonts w:asciiTheme="minorHAnsi" w:hAnsiTheme="minorHAnsi"/>
                <w:b/>
              </w:rPr>
              <w:t>Outage)*</w:t>
            </w:r>
            <w:proofErr w:type="gramEnd"/>
            <w:r w:rsidRPr="005F71E6">
              <w:rPr>
                <w:rFonts w:asciiTheme="minorHAnsi" w:hAnsiTheme="minorHAnsi"/>
                <w:b/>
              </w:rPr>
              <w:t xml:space="preserve">: </w:t>
            </w:r>
          </w:p>
        </w:tc>
        <w:tc>
          <w:tcPr>
            <w:tcW w:w="4151" w:type="dxa"/>
          </w:tcPr>
          <w:p w14:paraId="54CE4599" w14:textId="77777777" w:rsidR="00792D89" w:rsidRPr="005F71E6" w:rsidRDefault="00C750A3" w:rsidP="00996756">
            <w:pPr>
              <w:ind w:left="567"/>
              <w:rPr>
                <w:rFonts w:asciiTheme="minorHAnsi" w:hAnsiTheme="minorHAnsi"/>
                <w:b/>
              </w:rPr>
            </w:pPr>
            <w:r w:rsidRPr="005F71E6">
              <w:rPr>
                <w:rFonts w:asciiTheme="minorHAnsi" w:hAnsiTheme="minorHAnsi"/>
                <w:b/>
              </w:rPr>
              <w:t>None</w:t>
            </w:r>
          </w:p>
        </w:tc>
      </w:tr>
      <w:tr w:rsidR="00792D89" w:rsidRPr="005F71E6" w14:paraId="054483ED" w14:textId="77777777" w:rsidTr="00996756">
        <w:tc>
          <w:tcPr>
            <w:tcW w:w="5353" w:type="dxa"/>
            <w:hideMark/>
          </w:tcPr>
          <w:p w14:paraId="2237C5A4" w14:textId="77777777" w:rsidR="00792D89" w:rsidRPr="005F71E6" w:rsidRDefault="00792D89" w:rsidP="00996756">
            <w:pPr>
              <w:ind w:left="567"/>
              <w:rPr>
                <w:rFonts w:asciiTheme="minorHAnsi" w:hAnsiTheme="minorHAnsi"/>
                <w:b/>
              </w:rPr>
            </w:pPr>
            <w:r w:rsidRPr="005F71E6">
              <w:rPr>
                <w:rFonts w:asciiTheme="minorHAnsi" w:hAnsiTheme="minorHAnsi"/>
                <w:b/>
              </w:rPr>
              <w:t xml:space="preserve">Network Impact (None, Degraded, Threatened, </w:t>
            </w:r>
            <w:proofErr w:type="gramStart"/>
            <w:r w:rsidRPr="005F71E6">
              <w:rPr>
                <w:rFonts w:asciiTheme="minorHAnsi" w:hAnsiTheme="minorHAnsi"/>
                <w:b/>
              </w:rPr>
              <w:t>Outage)*</w:t>
            </w:r>
            <w:proofErr w:type="gramEnd"/>
            <w:r w:rsidRPr="005F71E6">
              <w:rPr>
                <w:rFonts w:asciiTheme="minorHAnsi" w:hAnsiTheme="minorHAnsi"/>
                <w:b/>
              </w:rPr>
              <w:t>:</w:t>
            </w:r>
          </w:p>
        </w:tc>
        <w:tc>
          <w:tcPr>
            <w:tcW w:w="4151" w:type="dxa"/>
          </w:tcPr>
          <w:p w14:paraId="50A5D761" w14:textId="77777777" w:rsidR="00792D89" w:rsidRPr="005F71E6" w:rsidRDefault="00C750A3" w:rsidP="00996756">
            <w:pPr>
              <w:ind w:left="567"/>
              <w:rPr>
                <w:rFonts w:asciiTheme="minorHAnsi" w:hAnsiTheme="minorHAnsi"/>
                <w:b/>
              </w:rPr>
            </w:pPr>
            <w:r w:rsidRPr="005F71E6">
              <w:rPr>
                <w:rFonts w:asciiTheme="minorHAnsi" w:hAnsiTheme="minorHAnsi"/>
                <w:b/>
              </w:rPr>
              <w:t>None</w:t>
            </w:r>
          </w:p>
        </w:tc>
      </w:tr>
      <w:tr w:rsidR="00792D89" w:rsidRPr="005F71E6" w14:paraId="4EBFC1CE" w14:textId="77777777" w:rsidTr="00996756">
        <w:tc>
          <w:tcPr>
            <w:tcW w:w="5353" w:type="dxa"/>
            <w:hideMark/>
          </w:tcPr>
          <w:p w14:paraId="3085CCDA" w14:textId="77777777" w:rsidR="00792D89" w:rsidRPr="005F71E6" w:rsidRDefault="00792D89" w:rsidP="00996756">
            <w:pPr>
              <w:ind w:left="567"/>
              <w:rPr>
                <w:rFonts w:asciiTheme="minorHAnsi" w:hAnsiTheme="minorHAnsi"/>
                <w:b/>
              </w:rPr>
            </w:pPr>
            <w:r w:rsidRPr="005F71E6">
              <w:rPr>
                <w:rFonts w:asciiTheme="minorHAnsi" w:hAnsiTheme="minorHAnsi"/>
                <w:b/>
              </w:rPr>
              <w:t xml:space="preserve">Customer Impact (Small, Medium, Large, </w:t>
            </w:r>
            <w:proofErr w:type="gramStart"/>
            <w:r w:rsidRPr="005F71E6">
              <w:rPr>
                <w:rFonts w:asciiTheme="minorHAnsi" w:hAnsiTheme="minorHAnsi"/>
                <w:b/>
              </w:rPr>
              <w:t>Extensive)*</w:t>
            </w:r>
            <w:proofErr w:type="gramEnd"/>
            <w:r w:rsidRPr="005F71E6">
              <w:rPr>
                <w:rFonts w:asciiTheme="minorHAnsi" w:hAnsiTheme="minorHAnsi"/>
                <w:b/>
              </w:rPr>
              <w:t>:</w:t>
            </w:r>
          </w:p>
        </w:tc>
        <w:tc>
          <w:tcPr>
            <w:tcW w:w="4151" w:type="dxa"/>
          </w:tcPr>
          <w:p w14:paraId="1810920D" w14:textId="77777777" w:rsidR="00792D89" w:rsidRPr="005F71E6" w:rsidRDefault="00C750A3" w:rsidP="00996756">
            <w:pPr>
              <w:ind w:left="567"/>
              <w:rPr>
                <w:rFonts w:asciiTheme="minorHAnsi" w:hAnsiTheme="minorHAnsi"/>
                <w:b/>
              </w:rPr>
            </w:pPr>
            <w:r w:rsidRPr="005F71E6">
              <w:rPr>
                <w:rFonts w:asciiTheme="minorHAnsi" w:hAnsiTheme="minorHAnsi"/>
                <w:b/>
              </w:rPr>
              <w:t>None</w:t>
            </w:r>
          </w:p>
        </w:tc>
      </w:tr>
      <w:tr w:rsidR="00792D89" w:rsidRPr="005F71E6" w14:paraId="46AA243F" w14:textId="77777777" w:rsidTr="00996756">
        <w:tc>
          <w:tcPr>
            <w:tcW w:w="5353" w:type="dxa"/>
            <w:hideMark/>
          </w:tcPr>
          <w:p w14:paraId="2D7AE7CF" w14:textId="77777777" w:rsidR="00792D89" w:rsidRPr="005F71E6" w:rsidRDefault="00792D89" w:rsidP="00996756">
            <w:pPr>
              <w:ind w:left="567"/>
              <w:rPr>
                <w:rFonts w:asciiTheme="minorHAnsi" w:hAnsiTheme="minorHAnsi"/>
                <w:b/>
              </w:rPr>
            </w:pPr>
            <w:r w:rsidRPr="005F71E6">
              <w:rPr>
                <w:rFonts w:asciiTheme="minorHAnsi" w:hAnsiTheme="minorHAnsi"/>
                <w:b/>
              </w:rPr>
              <w:t>Project Complexity (Low, Medium, High)</w:t>
            </w:r>
          </w:p>
        </w:tc>
        <w:tc>
          <w:tcPr>
            <w:tcW w:w="4151" w:type="dxa"/>
          </w:tcPr>
          <w:p w14:paraId="5F1BC039" w14:textId="77777777" w:rsidR="00792D89" w:rsidRPr="005F71E6" w:rsidRDefault="000C074D" w:rsidP="00996756">
            <w:pPr>
              <w:ind w:left="567"/>
              <w:rPr>
                <w:rFonts w:asciiTheme="minorHAnsi" w:hAnsiTheme="minorHAnsi"/>
                <w:b/>
              </w:rPr>
            </w:pPr>
            <w:r w:rsidRPr="005F71E6">
              <w:rPr>
                <w:rFonts w:asciiTheme="minorHAnsi" w:hAnsiTheme="minorHAnsi"/>
                <w:b/>
              </w:rPr>
              <w:t>Medium</w:t>
            </w:r>
          </w:p>
        </w:tc>
      </w:tr>
    </w:tbl>
    <w:p w14:paraId="083D610D" w14:textId="77777777" w:rsidR="00792D89" w:rsidRPr="005F71E6" w:rsidRDefault="00792D89" w:rsidP="00996756">
      <w:pPr>
        <w:ind w:left="567"/>
        <w:rPr>
          <w:rFonts w:asciiTheme="minorHAnsi" w:hAnsiTheme="minorHAnsi"/>
          <w:lang w:val="en-US"/>
        </w:rPr>
      </w:pPr>
    </w:p>
    <w:p w14:paraId="35C0F33C" w14:textId="77777777" w:rsidR="00792D89" w:rsidRPr="005F71E6" w:rsidRDefault="00792D89" w:rsidP="00996756">
      <w:pPr>
        <w:ind w:left="567"/>
        <w:rPr>
          <w:rFonts w:asciiTheme="minorHAnsi" w:hAnsiTheme="minorHAnsi"/>
          <w:lang w:val="en-US"/>
        </w:rPr>
      </w:pPr>
      <w:r w:rsidRPr="005F71E6">
        <w:rPr>
          <w:rFonts w:asciiTheme="minorHAnsi" w:hAnsiTheme="minorHAnsi"/>
          <w:lang w:val="en-US"/>
        </w:rPr>
        <w:t>Note: * - See “Service Management Process Policy” for the definitions of Service, Network and Customer Impact.</w:t>
      </w:r>
    </w:p>
    <w:p w14:paraId="46401186" w14:textId="77777777" w:rsidR="00792D89" w:rsidRPr="005F71E6" w:rsidRDefault="00792D89" w:rsidP="00792D89">
      <w:pPr>
        <w:rPr>
          <w:rFonts w:asciiTheme="minorHAnsi" w:hAnsiTheme="minorHAnsi"/>
          <w:lang w:val="en-US"/>
        </w:rPr>
      </w:pPr>
    </w:p>
    <w:tbl>
      <w:tblPr>
        <w:tblW w:w="8931" w:type="dxa"/>
        <w:tblInd w:w="675" w:type="dxa"/>
        <w:tblLook w:val="04A0" w:firstRow="1" w:lastRow="0" w:firstColumn="1" w:lastColumn="0" w:noHBand="0" w:noVBand="1"/>
      </w:tblPr>
      <w:tblGrid>
        <w:gridCol w:w="1276"/>
        <w:gridCol w:w="1134"/>
        <w:gridCol w:w="6521"/>
      </w:tblGrid>
      <w:tr w:rsidR="00792D89" w:rsidRPr="005F71E6" w14:paraId="351D293A" w14:textId="77777777" w:rsidTr="002C7044">
        <w:trPr>
          <w:trHeight w:val="315"/>
        </w:trPr>
        <w:tc>
          <w:tcPr>
            <w:tcW w:w="0" w:type="auto"/>
            <w:vMerge w:val="restart"/>
            <w:tcBorders>
              <w:top w:val="single" w:sz="4" w:space="0" w:color="auto"/>
              <w:left w:val="single" w:sz="8" w:space="0" w:color="auto"/>
              <w:bottom w:val="single" w:sz="4" w:space="0" w:color="auto"/>
              <w:right w:val="nil"/>
            </w:tcBorders>
            <w:vAlign w:val="center"/>
            <w:hideMark/>
          </w:tcPr>
          <w:p w14:paraId="22ED1B85"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Project Complexity Assessment</w:t>
            </w:r>
          </w:p>
        </w:tc>
        <w:tc>
          <w:tcPr>
            <w:tcW w:w="1134" w:type="dxa"/>
            <w:tcBorders>
              <w:top w:val="single" w:sz="4" w:space="0" w:color="auto"/>
              <w:left w:val="single" w:sz="8" w:space="0" w:color="auto"/>
              <w:bottom w:val="single" w:sz="8" w:space="0" w:color="auto"/>
              <w:right w:val="single" w:sz="8" w:space="0" w:color="auto"/>
            </w:tcBorders>
            <w:noWrap/>
            <w:vAlign w:val="bottom"/>
            <w:hideMark/>
          </w:tcPr>
          <w:p w14:paraId="7D458EFC"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Low</w:t>
            </w:r>
          </w:p>
        </w:tc>
        <w:tc>
          <w:tcPr>
            <w:tcW w:w="6521" w:type="dxa"/>
            <w:tcBorders>
              <w:top w:val="single" w:sz="4" w:space="0" w:color="auto"/>
              <w:left w:val="nil"/>
              <w:bottom w:val="single" w:sz="8" w:space="0" w:color="auto"/>
              <w:right w:val="single" w:sz="8" w:space="0" w:color="auto"/>
            </w:tcBorders>
            <w:noWrap/>
            <w:vAlign w:val="bottom"/>
            <w:hideMark/>
          </w:tcPr>
          <w:p w14:paraId="708B594C"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Involves/impacts single platform and/or network and</w:t>
            </w:r>
            <w:r w:rsidRPr="005F71E6">
              <w:rPr>
                <w:rFonts w:asciiTheme="minorHAnsi" w:hAnsiTheme="minorHAnsi"/>
                <w:sz w:val="18"/>
                <w:szCs w:val="18"/>
                <w:lang w:val="en-CA" w:eastAsia="en-CA"/>
              </w:rPr>
              <w:br/>
              <w:t>Impact is well understood and known and/or</w:t>
            </w:r>
          </w:p>
          <w:p w14:paraId="2CEDAD46"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Unexpected outcome of changes cannot result in a customer impacting outage.</w:t>
            </w:r>
          </w:p>
        </w:tc>
      </w:tr>
      <w:tr w:rsidR="00792D89" w:rsidRPr="005F71E6" w14:paraId="37337F7F" w14:textId="77777777" w:rsidTr="002C7044">
        <w:trPr>
          <w:trHeight w:val="315"/>
        </w:trPr>
        <w:tc>
          <w:tcPr>
            <w:tcW w:w="0" w:type="auto"/>
            <w:vMerge/>
            <w:tcBorders>
              <w:top w:val="single" w:sz="4" w:space="0" w:color="auto"/>
              <w:left w:val="single" w:sz="8" w:space="0" w:color="auto"/>
              <w:bottom w:val="single" w:sz="4" w:space="0" w:color="auto"/>
              <w:right w:val="nil"/>
            </w:tcBorders>
            <w:vAlign w:val="center"/>
            <w:hideMark/>
          </w:tcPr>
          <w:p w14:paraId="3AC364E5" w14:textId="77777777" w:rsidR="00792D89" w:rsidRPr="005F71E6" w:rsidRDefault="00792D89" w:rsidP="00060D54">
            <w:pPr>
              <w:rPr>
                <w:rFonts w:asciiTheme="minorHAnsi" w:hAnsiTheme="minorHAnsi"/>
                <w:sz w:val="22"/>
                <w:szCs w:val="22"/>
                <w:lang w:val="en-CA" w:eastAsia="en-CA"/>
              </w:rPr>
            </w:pPr>
          </w:p>
        </w:tc>
        <w:tc>
          <w:tcPr>
            <w:tcW w:w="1134" w:type="dxa"/>
            <w:tcBorders>
              <w:top w:val="nil"/>
              <w:left w:val="single" w:sz="8" w:space="0" w:color="auto"/>
              <w:bottom w:val="single" w:sz="8" w:space="0" w:color="auto"/>
              <w:right w:val="single" w:sz="8" w:space="0" w:color="auto"/>
            </w:tcBorders>
            <w:noWrap/>
            <w:vAlign w:val="bottom"/>
            <w:hideMark/>
          </w:tcPr>
          <w:p w14:paraId="75028253"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Medium</w:t>
            </w:r>
          </w:p>
        </w:tc>
        <w:tc>
          <w:tcPr>
            <w:tcW w:w="6521" w:type="dxa"/>
            <w:tcBorders>
              <w:top w:val="nil"/>
              <w:left w:val="nil"/>
              <w:bottom w:val="single" w:sz="8" w:space="0" w:color="auto"/>
              <w:right w:val="single" w:sz="8" w:space="0" w:color="auto"/>
            </w:tcBorders>
            <w:noWrap/>
            <w:vAlign w:val="bottom"/>
            <w:hideMark/>
          </w:tcPr>
          <w:p w14:paraId="7C4EA1E2"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Impacts multiple platforms and/or networks and/or</w:t>
            </w:r>
            <w:r w:rsidRPr="005F71E6">
              <w:rPr>
                <w:rFonts w:asciiTheme="minorHAnsi" w:hAnsiTheme="minorHAnsi"/>
                <w:sz w:val="18"/>
                <w:szCs w:val="18"/>
                <w:lang w:val="en-CA" w:eastAsia="en-CA"/>
              </w:rPr>
              <w:br/>
              <w:t>Potential for implementation failure exists.</w:t>
            </w:r>
          </w:p>
          <w:p w14:paraId="6FA5657E"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Unexpected outcome of changes may result in service degradation or minor service outage.</w:t>
            </w:r>
          </w:p>
        </w:tc>
      </w:tr>
      <w:tr w:rsidR="00792D89" w:rsidRPr="005F71E6" w14:paraId="36BB8225" w14:textId="77777777" w:rsidTr="002C7044">
        <w:trPr>
          <w:trHeight w:val="315"/>
        </w:trPr>
        <w:tc>
          <w:tcPr>
            <w:tcW w:w="0" w:type="auto"/>
            <w:vMerge/>
            <w:tcBorders>
              <w:top w:val="single" w:sz="4" w:space="0" w:color="auto"/>
              <w:left w:val="single" w:sz="8" w:space="0" w:color="auto"/>
              <w:bottom w:val="single" w:sz="4" w:space="0" w:color="auto"/>
              <w:right w:val="nil"/>
            </w:tcBorders>
            <w:vAlign w:val="center"/>
            <w:hideMark/>
          </w:tcPr>
          <w:p w14:paraId="4DAEF431" w14:textId="77777777" w:rsidR="00792D89" w:rsidRPr="005F71E6" w:rsidRDefault="00792D89" w:rsidP="00060D54">
            <w:pPr>
              <w:rPr>
                <w:rFonts w:asciiTheme="minorHAnsi" w:hAnsiTheme="minorHAnsi"/>
                <w:sz w:val="22"/>
                <w:szCs w:val="22"/>
                <w:lang w:val="en-CA" w:eastAsia="en-CA"/>
              </w:rPr>
            </w:pPr>
          </w:p>
        </w:tc>
        <w:tc>
          <w:tcPr>
            <w:tcW w:w="1134" w:type="dxa"/>
            <w:tcBorders>
              <w:top w:val="nil"/>
              <w:left w:val="single" w:sz="8" w:space="0" w:color="auto"/>
              <w:bottom w:val="single" w:sz="8" w:space="0" w:color="auto"/>
              <w:right w:val="single" w:sz="8" w:space="0" w:color="auto"/>
            </w:tcBorders>
            <w:noWrap/>
            <w:vAlign w:val="bottom"/>
            <w:hideMark/>
          </w:tcPr>
          <w:p w14:paraId="4BDAD976"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High</w:t>
            </w:r>
          </w:p>
        </w:tc>
        <w:tc>
          <w:tcPr>
            <w:tcW w:w="6521" w:type="dxa"/>
            <w:tcBorders>
              <w:top w:val="nil"/>
              <w:left w:val="nil"/>
              <w:bottom w:val="single" w:sz="8" w:space="0" w:color="auto"/>
              <w:right w:val="single" w:sz="8" w:space="0" w:color="auto"/>
            </w:tcBorders>
            <w:noWrap/>
            <w:vAlign w:val="bottom"/>
            <w:hideMark/>
          </w:tcPr>
          <w:p w14:paraId="25D55FA8"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Involves changes on and impacts multiple platforms or networks and/or</w:t>
            </w:r>
            <w:r w:rsidRPr="005F71E6">
              <w:rPr>
                <w:rFonts w:asciiTheme="minorHAnsi" w:hAnsiTheme="minorHAnsi"/>
                <w:sz w:val="18"/>
                <w:szCs w:val="18"/>
                <w:lang w:val="en-CA" w:eastAsia="en-CA"/>
              </w:rPr>
              <w:br/>
              <w:t>High potential for implementation failure exists.</w:t>
            </w:r>
          </w:p>
          <w:p w14:paraId="05C37711" w14:textId="77777777" w:rsidR="00792D89" w:rsidRPr="005F71E6" w:rsidRDefault="00792D89" w:rsidP="00060D54">
            <w:pPr>
              <w:rPr>
                <w:rFonts w:asciiTheme="minorHAnsi" w:hAnsiTheme="minorHAnsi"/>
                <w:sz w:val="18"/>
                <w:szCs w:val="18"/>
                <w:lang w:val="en-CA" w:eastAsia="en-CA"/>
              </w:rPr>
            </w:pPr>
            <w:r w:rsidRPr="005F71E6">
              <w:rPr>
                <w:rFonts w:asciiTheme="minorHAnsi" w:hAnsiTheme="minorHAnsi"/>
                <w:sz w:val="18"/>
                <w:szCs w:val="18"/>
                <w:lang w:val="en-CA" w:eastAsia="en-CA"/>
              </w:rPr>
              <w:t xml:space="preserve">Unexpected outcome of changes may result in a major, </w:t>
            </w:r>
            <w:proofErr w:type="gramStart"/>
            <w:r w:rsidRPr="005F71E6">
              <w:rPr>
                <w:rFonts w:asciiTheme="minorHAnsi" w:hAnsiTheme="minorHAnsi"/>
                <w:sz w:val="18"/>
                <w:szCs w:val="18"/>
                <w:lang w:val="en-CA" w:eastAsia="en-CA"/>
              </w:rPr>
              <w:t>severe</w:t>
            </w:r>
            <w:proofErr w:type="gramEnd"/>
            <w:r w:rsidRPr="005F71E6">
              <w:rPr>
                <w:rFonts w:asciiTheme="minorHAnsi" w:hAnsiTheme="minorHAnsi"/>
                <w:sz w:val="18"/>
                <w:szCs w:val="18"/>
                <w:lang w:val="en-CA" w:eastAsia="en-CA"/>
              </w:rPr>
              <w:t xml:space="preserve"> or critical service outage.</w:t>
            </w:r>
          </w:p>
        </w:tc>
      </w:tr>
    </w:tbl>
    <w:p w14:paraId="527C9D68" w14:textId="77777777" w:rsidR="00792D89" w:rsidRPr="005F71E6" w:rsidRDefault="00792D89" w:rsidP="00792D89">
      <w:pPr>
        <w:rPr>
          <w:rFonts w:asciiTheme="minorHAnsi" w:hAnsiTheme="minorHAnsi"/>
          <w:lang w:val="en-US"/>
        </w:rPr>
      </w:pPr>
      <w:r w:rsidRPr="005F71E6">
        <w:rPr>
          <w:rFonts w:asciiTheme="minorHAnsi" w:hAnsiTheme="minorHAnsi"/>
          <w:lang w:val="en-US"/>
        </w:rPr>
        <w:tab/>
      </w:r>
    </w:p>
    <w:p w14:paraId="11AF8210" w14:textId="77777777" w:rsidR="00792D89" w:rsidRDefault="00792D89" w:rsidP="00792D89">
      <w:pPr>
        <w:rPr>
          <w:rFonts w:asciiTheme="minorHAnsi" w:hAnsiTheme="minorHAnsi"/>
        </w:rPr>
      </w:pPr>
    </w:p>
    <w:p w14:paraId="151D6D24" w14:textId="77777777" w:rsidR="004B1953" w:rsidRDefault="004B1953" w:rsidP="00792D89">
      <w:pPr>
        <w:rPr>
          <w:rFonts w:asciiTheme="minorHAnsi" w:hAnsiTheme="minorHAnsi"/>
        </w:rPr>
      </w:pPr>
    </w:p>
    <w:p w14:paraId="24F0C2F0" w14:textId="77777777" w:rsidR="004B1953" w:rsidRDefault="004B1953" w:rsidP="00792D89">
      <w:pPr>
        <w:rPr>
          <w:rFonts w:asciiTheme="minorHAnsi" w:hAnsiTheme="minorHAnsi"/>
        </w:rPr>
      </w:pPr>
    </w:p>
    <w:p w14:paraId="43734841" w14:textId="77777777" w:rsidR="004B1953" w:rsidRDefault="004B1953" w:rsidP="00792D89">
      <w:pPr>
        <w:rPr>
          <w:rFonts w:asciiTheme="minorHAnsi" w:hAnsiTheme="minorHAnsi"/>
        </w:rPr>
      </w:pPr>
    </w:p>
    <w:p w14:paraId="38A7C200" w14:textId="77777777" w:rsidR="00857FC7" w:rsidRDefault="00857FC7" w:rsidP="00792D89">
      <w:pPr>
        <w:rPr>
          <w:rFonts w:asciiTheme="minorHAnsi" w:hAnsiTheme="minorHAnsi"/>
        </w:rPr>
      </w:pPr>
    </w:p>
    <w:p w14:paraId="16CA526B" w14:textId="77777777" w:rsidR="00857FC7" w:rsidRDefault="00857FC7" w:rsidP="00792D89">
      <w:pPr>
        <w:rPr>
          <w:rFonts w:asciiTheme="minorHAnsi" w:hAnsiTheme="minorHAnsi"/>
        </w:rPr>
      </w:pPr>
    </w:p>
    <w:p w14:paraId="6AC8933B" w14:textId="77777777" w:rsidR="00857FC7" w:rsidRDefault="00857FC7" w:rsidP="00792D89">
      <w:pPr>
        <w:rPr>
          <w:rFonts w:asciiTheme="minorHAnsi" w:hAnsiTheme="minorHAnsi"/>
        </w:rPr>
      </w:pPr>
    </w:p>
    <w:p w14:paraId="2BC53FC3" w14:textId="77777777" w:rsidR="00857FC7" w:rsidRDefault="00857FC7" w:rsidP="00792D89">
      <w:pPr>
        <w:rPr>
          <w:rFonts w:asciiTheme="minorHAnsi" w:hAnsiTheme="minorHAnsi"/>
        </w:rPr>
      </w:pPr>
    </w:p>
    <w:p w14:paraId="492BE319" w14:textId="77777777" w:rsidR="00857FC7" w:rsidRDefault="00857FC7" w:rsidP="00792D89">
      <w:pPr>
        <w:rPr>
          <w:rFonts w:asciiTheme="minorHAnsi" w:hAnsiTheme="minorHAnsi"/>
        </w:rPr>
      </w:pPr>
    </w:p>
    <w:p w14:paraId="33B405F5" w14:textId="77777777" w:rsidR="00857FC7" w:rsidRDefault="00857FC7" w:rsidP="00792D89">
      <w:pPr>
        <w:rPr>
          <w:rFonts w:asciiTheme="minorHAnsi" w:hAnsiTheme="minorHAnsi"/>
        </w:rPr>
      </w:pPr>
    </w:p>
    <w:p w14:paraId="1C55539C" w14:textId="77777777" w:rsidR="00857FC7" w:rsidRDefault="00857FC7" w:rsidP="00792D89">
      <w:pPr>
        <w:rPr>
          <w:rFonts w:asciiTheme="minorHAnsi" w:hAnsiTheme="minorHAnsi"/>
        </w:rPr>
      </w:pPr>
    </w:p>
    <w:p w14:paraId="107545B7" w14:textId="77777777" w:rsidR="00857FC7" w:rsidRDefault="00857FC7" w:rsidP="00792D89">
      <w:pPr>
        <w:rPr>
          <w:rFonts w:asciiTheme="minorHAnsi" w:hAnsiTheme="minorHAnsi"/>
        </w:rPr>
      </w:pPr>
    </w:p>
    <w:p w14:paraId="7E00403D" w14:textId="77777777" w:rsidR="004B1953" w:rsidRDefault="004B1953" w:rsidP="00792D89">
      <w:pPr>
        <w:rPr>
          <w:rFonts w:asciiTheme="minorHAnsi" w:hAnsiTheme="minorHAnsi"/>
        </w:rPr>
      </w:pPr>
    </w:p>
    <w:p w14:paraId="6AAD5E4A" w14:textId="77777777" w:rsidR="004B1953" w:rsidRDefault="004B1953" w:rsidP="00792D89">
      <w:pPr>
        <w:rPr>
          <w:rFonts w:asciiTheme="minorHAnsi" w:hAnsiTheme="minorHAnsi"/>
        </w:rPr>
      </w:pPr>
    </w:p>
    <w:p w14:paraId="18074016" w14:textId="77777777" w:rsidR="004B1953" w:rsidRDefault="004B1953" w:rsidP="00792D89">
      <w:pPr>
        <w:rPr>
          <w:rFonts w:asciiTheme="minorHAnsi" w:hAnsiTheme="minorHAnsi"/>
        </w:rPr>
      </w:pPr>
    </w:p>
    <w:p w14:paraId="6932417D" w14:textId="77777777" w:rsidR="004B1953" w:rsidRPr="005F71E6" w:rsidRDefault="004B1953" w:rsidP="00792D89">
      <w:pPr>
        <w:rPr>
          <w:rFonts w:asciiTheme="minorHAnsi" w:hAnsiTheme="minorHAnsi"/>
        </w:rPr>
      </w:pPr>
    </w:p>
    <w:p w14:paraId="48074CC6" w14:textId="77777777" w:rsidR="00792D89" w:rsidRPr="005F71E6" w:rsidRDefault="00792D89" w:rsidP="00576C08">
      <w:pPr>
        <w:pStyle w:val="Heading3"/>
        <w:rPr>
          <w:rFonts w:asciiTheme="minorHAnsi" w:hAnsiTheme="minorHAnsi" w:cs="Arial"/>
        </w:rPr>
      </w:pPr>
      <w:bookmarkStart w:id="123" w:name="_Toc367290204"/>
      <w:bookmarkStart w:id="124" w:name="_Toc382316024"/>
      <w:bookmarkStart w:id="125" w:name="_Toc85536785"/>
      <w:r w:rsidRPr="005F71E6">
        <w:rPr>
          <w:rFonts w:asciiTheme="minorHAnsi" w:hAnsiTheme="minorHAnsi" w:cs="Arial"/>
        </w:rPr>
        <w:t>4.</w:t>
      </w:r>
      <w:r w:rsidR="00EC3944" w:rsidRPr="005F71E6">
        <w:rPr>
          <w:rFonts w:asciiTheme="minorHAnsi" w:hAnsiTheme="minorHAnsi" w:cs="Arial"/>
        </w:rPr>
        <w:t>4</w:t>
      </w:r>
      <w:r w:rsidRPr="005F71E6">
        <w:rPr>
          <w:rFonts w:asciiTheme="minorHAnsi" w:hAnsiTheme="minorHAnsi" w:cs="Arial"/>
        </w:rPr>
        <w:t>.2 Impacted Network Elements and Services and Locations</w:t>
      </w:r>
      <w:bookmarkEnd w:id="123"/>
      <w:bookmarkEnd w:id="124"/>
      <w:bookmarkEnd w:id="125"/>
    </w:p>
    <w:p w14:paraId="5B192524" w14:textId="77777777" w:rsidR="00792D89" w:rsidRPr="005F71E6" w:rsidRDefault="000C074D" w:rsidP="00792D89">
      <w:pPr>
        <w:ind w:left="1440"/>
        <w:rPr>
          <w:rFonts w:asciiTheme="minorHAnsi" w:hAnsiTheme="minorHAnsi"/>
          <w:i/>
          <w:lang w:val="en-US"/>
        </w:rPr>
      </w:pPr>
      <w:r w:rsidRPr="005F71E6">
        <w:rPr>
          <w:rFonts w:asciiTheme="minorHAnsi" w:hAnsiTheme="minorHAnsi"/>
          <w:i/>
          <w:lang w:val="en-US"/>
        </w:rPr>
        <w:t xml:space="preserve"> </w:t>
      </w:r>
    </w:p>
    <w:p w14:paraId="6EB2AE6B" w14:textId="77777777" w:rsidR="004409B6" w:rsidRPr="005F71E6" w:rsidRDefault="004409B6" w:rsidP="004409B6">
      <w:pPr>
        <w:ind w:left="1440"/>
        <w:rPr>
          <w:rFonts w:asciiTheme="minorHAnsi" w:hAnsiTheme="minorHAnsi"/>
          <w:i/>
          <w:lang w:val="en-US"/>
        </w:rPr>
      </w:pPr>
    </w:p>
    <w:tbl>
      <w:tblPr>
        <w:tblW w:w="9787" w:type="dxa"/>
        <w:tblInd w:w="675" w:type="dxa"/>
        <w:tblLayout w:type="fixed"/>
        <w:tblLook w:val="04A0" w:firstRow="1" w:lastRow="0" w:firstColumn="1" w:lastColumn="0" w:noHBand="0" w:noVBand="1"/>
      </w:tblPr>
      <w:tblGrid>
        <w:gridCol w:w="1276"/>
        <w:gridCol w:w="884"/>
        <w:gridCol w:w="675"/>
        <w:gridCol w:w="567"/>
        <w:gridCol w:w="567"/>
        <w:gridCol w:w="567"/>
        <w:gridCol w:w="567"/>
        <w:gridCol w:w="709"/>
        <w:gridCol w:w="567"/>
        <w:gridCol w:w="497"/>
        <w:gridCol w:w="597"/>
        <w:gridCol w:w="577"/>
        <w:gridCol w:w="546"/>
        <w:gridCol w:w="596"/>
        <w:gridCol w:w="589"/>
        <w:gridCol w:w="6"/>
      </w:tblGrid>
      <w:tr w:rsidR="004409B6" w:rsidRPr="005F71E6" w14:paraId="37D97AF5" w14:textId="77777777" w:rsidTr="002657DB">
        <w:trPr>
          <w:gridAfter w:val="1"/>
          <w:wAfter w:w="6" w:type="dxa"/>
          <w:trHeight w:val="315"/>
        </w:trPr>
        <w:tc>
          <w:tcPr>
            <w:tcW w:w="1276" w:type="dxa"/>
            <w:tcBorders>
              <w:top w:val="nil"/>
              <w:left w:val="nil"/>
              <w:bottom w:val="single" w:sz="4" w:space="0" w:color="auto"/>
              <w:right w:val="nil"/>
            </w:tcBorders>
          </w:tcPr>
          <w:p w14:paraId="57DA1EA1" w14:textId="77777777" w:rsidR="004409B6" w:rsidRPr="005F71E6" w:rsidRDefault="004409B6" w:rsidP="00060D54">
            <w:pPr>
              <w:jc w:val="center"/>
              <w:rPr>
                <w:rFonts w:asciiTheme="minorHAnsi" w:hAnsiTheme="minorHAnsi" w:cs="Calibri"/>
                <w:b/>
                <w:bCs/>
                <w:sz w:val="24"/>
                <w:szCs w:val="24"/>
                <w:lang w:val="en-CA" w:eastAsia="en-CA"/>
              </w:rPr>
            </w:pPr>
          </w:p>
        </w:tc>
        <w:tc>
          <w:tcPr>
            <w:tcW w:w="1559" w:type="dxa"/>
            <w:gridSpan w:val="2"/>
            <w:tcBorders>
              <w:top w:val="nil"/>
              <w:left w:val="nil"/>
              <w:bottom w:val="single" w:sz="4" w:space="0" w:color="auto"/>
              <w:right w:val="single" w:sz="4" w:space="0" w:color="auto"/>
            </w:tcBorders>
          </w:tcPr>
          <w:p w14:paraId="65D5E5B8" w14:textId="77777777" w:rsidR="004409B6" w:rsidRPr="005F71E6" w:rsidRDefault="004409B6" w:rsidP="00060D54">
            <w:pPr>
              <w:jc w:val="center"/>
              <w:rPr>
                <w:rFonts w:asciiTheme="minorHAnsi" w:hAnsiTheme="minorHAnsi" w:cs="Calibri"/>
                <w:b/>
                <w:bCs/>
                <w:sz w:val="24"/>
                <w:szCs w:val="24"/>
                <w:lang w:val="en-CA" w:eastAsia="en-CA"/>
              </w:rPr>
            </w:pPr>
          </w:p>
        </w:tc>
        <w:tc>
          <w:tcPr>
            <w:tcW w:w="6946" w:type="dxa"/>
            <w:gridSpan w:val="12"/>
            <w:tcBorders>
              <w:top w:val="single" w:sz="4" w:space="0" w:color="auto"/>
              <w:left w:val="single" w:sz="4" w:space="0" w:color="auto"/>
              <w:bottom w:val="single" w:sz="4" w:space="0" w:color="auto"/>
              <w:right w:val="single" w:sz="4" w:space="0" w:color="auto"/>
            </w:tcBorders>
            <w:shd w:val="clear" w:color="auto" w:fill="CCCCCC"/>
            <w:vAlign w:val="center"/>
            <w:hideMark/>
          </w:tcPr>
          <w:p w14:paraId="59DABEE0" w14:textId="77777777" w:rsidR="004409B6" w:rsidRPr="005F71E6" w:rsidRDefault="004409B6" w:rsidP="00060D54">
            <w:pPr>
              <w:jc w:val="center"/>
              <w:rPr>
                <w:rFonts w:asciiTheme="minorHAnsi" w:hAnsiTheme="minorHAnsi" w:cs="Calibri"/>
                <w:b/>
                <w:bCs/>
                <w:sz w:val="24"/>
                <w:szCs w:val="24"/>
                <w:lang w:val="en-CA" w:eastAsia="en-CA"/>
              </w:rPr>
            </w:pPr>
            <w:r w:rsidRPr="005F71E6">
              <w:rPr>
                <w:rFonts w:asciiTheme="minorHAnsi" w:hAnsiTheme="minorHAnsi" w:cs="Calibri"/>
                <w:b/>
                <w:bCs/>
                <w:sz w:val="24"/>
                <w:szCs w:val="24"/>
                <w:lang w:val="en-CA" w:eastAsia="en-CA"/>
              </w:rPr>
              <w:t>Potential Maintenance Windows Required</w:t>
            </w:r>
          </w:p>
        </w:tc>
      </w:tr>
      <w:tr w:rsidR="004409B6" w:rsidRPr="005F71E6" w14:paraId="77129934" w14:textId="77777777" w:rsidTr="004E4EF8">
        <w:trPr>
          <w:trHeight w:val="890"/>
        </w:trPr>
        <w:tc>
          <w:tcPr>
            <w:tcW w:w="2160"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2D4ECBD7" w14:textId="77777777" w:rsidR="002657DB" w:rsidRPr="005F71E6" w:rsidRDefault="004409B6" w:rsidP="00060D54">
            <w:pPr>
              <w:jc w:val="cente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REGION/Site/</w:t>
            </w:r>
          </w:p>
          <w:p w14:paraId="42EED1D8" w14:textId="77777777" w:rsidR="004409B6" w:rsidRPr="005F71E6" w:rsidRDefault="004409B6" w:rsidP="00060D54">
            <w:pPr>
              <w:jc w:val="cente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Network Element</w:t>
            </w:r>
          </w:p>
        </w:tc>
        <w:tc>
          <w:tcPr>
            <w:tcW w:w="675" w:type="dxa"/>
            <w:tcBorders>
              <w:top w:val="single" w:sz="4" w:space="0" w:color="auto"/>
              <w:left w:val="single" w:sz="4" w:space="0" w:color="auto"/>
              <w:bottom w:val="single" w:sz="4" w:space="0" w:color="auto"/>
              <w:right w:val="single" w:sz="4" w:space="0" w:color="auto"/>
            </w:tcBorders>
            <w:shd w:val="clear" w:color="auto" w:fill="CCCCCC"/>
            <w:hideMark/>
          </w:tcPr>
          <w:p w14:paraId="5EF52408" w14:textId="77777777" w:rsidR="004409B6" w:rsidRPr="005F71E6" w:rsidRDefault="004409B6" w:rsidP="00060D54">
            <w:pPr>
              <w:jc w:val="cente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Impacted Services</w:t>
            </w:r>
          </w:p>
        </w:tc>
        <w:tc>
          <w:tcPr>
            <w:tcW w:w="567" w:type="dxa"/>
            <w:tcBorders>
              <w:top w:val="single" w:sz="4" w:space="0" w:color="auto"/>
              <w:left w:val="single" w:sz="4" w:space="0" w:color="auto"/>
              <w:bottom w:val="single" w:sz="8" w:space="0" w:color="666666"/>
              <w:right w:val="single" w:sz="8" w:space="0" w:color="666666"/>
            </w:tcBorders>
            <w:shd w:val="clear" w:color="auto" w:fill="CCCCCC"/>
            <w:vAlign w:val="center"/>
            <w:hideMark/>
          </w:tcPr>
          <w:p w14:paraId="7D743B91"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Arial"/>
                <w:b/>
                <w:bCs/>
                <w:sz w:val="16"/>
                <w:szCs w:val="16"/>
                <w:lang w:val="en-US" w:eastAsia="en-CA"/>
              </w:rPr>
              <w:t>Jan</w:t>
            </w:r>
          </w:p>
        </w:tc>
        <w:tc>
          <w:tcPr>
            <w:tcW w:w="567" w:type="dxa"/>
            <w:tcBorders>
              <w:top w:val="single" w:sz="4" w:space="0" w:color="auto"/>
              <w:left w:val="nil"/>
              <w:bottom w:val="single" w:sz="8" w:space="0" w:color="666666"/>
              <w:right w:val="single" w:sz="8" w:space="0" w:color="666666"/>
            </w:tcBorders>
            <w:shd w:val="clear" w:color="auto" w:fill="CCCCCC"/>
            <w:vAlign w:val="center"/>
            <w:hideMark/>
          </w:tcPr>
          <w:p w14:paraId="6F1E22C2"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Arial"/>
                <w:b/>
                <w:bCs/>
                <w:sz w:val="16"/>
                <w:szCs w:val="16"/>
                <w:lang w:val="en-US" w:eastAsia="en-CA"/>
              </w:rPr>
              <w:t>Feb</w:t>
            </w:r>
          </w:p>
        </w:tc>
        <w:tc>
          <w:tcPr>
            <w:tcW w:w="567" w:type="dxa"/>
            <w:tcBorders>
              <w:top w:val="single" w:sz="4" w:space="0" w:color="auto"/>
              <w:left w:val="nil"/>
              <w:bottom w:val="single" w:sz="8" w:space="0" w:color="666666"/>
              <w:right w:val="single" w:sz="8" w:space="0" w:color="666666"/>
            </w:tcBorders>
            <w:shd w:val="clear" w:color="auto" w:fill="CCCCCC"/>
            <w:vAlign w:val="center"/>
            <w:hideMark/>
          </w:tcPr>
          <w:p w14:paraId="72285AB1"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Arial"/>
                <w:b/>
                <w:bCs/>
                <w:sz w:val="16"/>
                <w:szCs w:val="16"/>
                <w:lang w:val="en-US" w:eastAsia="en-CA"/>
              </w:rPr>
              <w:t>Mar</w:t>
            </w:r>
          </w:p>
        </w:tc>
        <w:tc>
          <w:tcPr>
            <w:tcW w:w="567" w:type="dxa"/>
            <w:tcBorders>
              <w:top w:val="single" w:sz="4" w:space="0" w:color="auto"/>
              <w:left w:val="nil"/>
              <w:bottom w:val="single" w:sz="8" w:space="0" w:color="666666"/>
              <w:right w:val="single" w:sz="8" w:space="0" w:color="666666"/>
            </w:tcBorders>
            <w:shd w:val="clear" w:color="auto" w:fill="CCCCCC"/>
            <w:vAlign w:val="center"/>
            <w:hideMark/>
          </w:tcPr>
          <w:p w14:paraId="112C4000"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Arial"/>
                <w:b/>
                <w:bCs/>
                <w:sz w:val="16"/>
                <w:szCs w:val="16"/>
                <w:lang w:val="en-US" w:eastAsia="en-CA"/>
              </w:rPr>
              <w:t>Apr</w:t>
            </w:r>
          </w:p>
        </w:tc>
        <w:tc>
          <w:tcPr>
            <w:tcW w:w="709" w:type="dxa"/>
            <w:tcBorders>
              <w:top w:val="single" w:sz="4" w:space="0" w:color="auto"/>
              <w:left w:val="nil"/>
              <w:bottom w:val="single" w:sz="8" w:space="0" w:color="666666"/>
              <w:right w:val="single" w:sz="8" w:space="0" w:color="666666"/>
            </w:tcBorders>
            <w:shd w:val="clear" w:color="auto" w:fill="CCCCCC"/>
            <w:vAlign w:val="center"/>
            <w:hideMark/>
          </w:tcPr>
          <w:p w14:paraId="699FF1AD"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May</w:t>
            </w:r>
          </w:p>
        </w:tc>
        <w:tc>
          <w:tcPr>
            <w:tcW w:w="567" w:type="dxa"/>
            <w:tcBorders>
              <w:top w:val="single" w:sz="4" w:space="0" w:color="auto"/>
              <w:left w:val="nil"/>
              <w:bottom w:val="single" w:sz="8" w:space="0" w:color="666666"/>
              <w:right w:val="single" w:sz="8" w:space="0" w:color="666666"/>
            </w:tcBorders>
            <w:shd w:val="clear" w:color="auto" w:fill="CCCCCC"/>
            <w:vAlign w:val="center"/>
            <w:hideMark/>
          </w:tcPr>
          <w:p w14:paraId="38076419"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Jun</w:t>
            </w:r>
          </w:p>
        </w:tc>
        <w:tc>
          <w:tcPr>
            <w:tcW w:w="497" w:type="dxa"/>
            <w:tcBorders>
              <w:top w:val="single" w:sz="4" w:space="0" w:color="auto"/>
              <w:left w:val="nil"/>
              <w:bottom w:val="single" w:sz="8" w:space="0" w:color="666666"/>
              <w:right w:val="single" w:sz="8" w:space="0" w:color="666666"/>
            </w:tcBorders>
            <w:shd w:val="clear" w:color="auto" w:fill="CCCCCC"/>
            <w:vAlign w:val="center"/>
            <w:hideMark/>
          </w:tcPr>
          <w:p w14:paraId="0E97DC4A"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Jul</w:t>
            </w:r>
          </w:p>
        </w:tc>
        <w:tc>
          <w:tcPr>
            <w:tcW w:w="597" w:type="dxa"/>
            <w:tcBorders>
              <w:top w:val="single" w:sz="4" w:space="0" w:color="auto"/>
              <w:left w:val="nil"/>
              <w:bottom w:val="single" w:sz="8" w:space="0" w:color="666666"/>
              <w:right w:val="single" w:sz="8" w:space="0" w:color="666666"/>
            </w:tcBorders>
            <w:shd w:val="clear" w:color="auto" w:fill="CCCCCC"/>
            <w:vAlign w:val="center"/>
            <w:hideMark/>
          </w:tcPr>
          <w:p w14:paraId="72EAC81D"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Aug</w:t>
            </w:r>
          </w:p>
        </w:tc>
        <w:tc>
          <w:tcPr>
            <w:tcW w:w="577" w:type="dxa"/>
            <w:tcBorders>
              <w:top w:val="single" w:sz="4" w:space="0" w:color="auto"/>
              <w:left w:val="nil"/>
              <w:bottom w:val="single" w:sz="8" w:space="0" w:color="666666"/>
              <w:right w:val="single" w:sz="8" w:space="0" w:color="666666"/>
            </w:tcBorders>
            <w:shd w:val="clear" w:color="auto" w:fill="CCCCCC"/>
            <w:vAlign w:val="center"/>
            <w:hideMark/>
          </w:tcPr>
          <w:p w14:paraId="340BFA72"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Sep</w:t>
            </w:r>
          </w:p>
        </w:tc>
        <w:tc>
          <w:tcPr>
            <w:tcW w:w="546" w:type="dxa"/>
            <w:tcBorders>
              <w:top w:val="single" w:sz="4" w:space="0" w:color="auto"/>
              <w:left w:val="nil"/>
              <w:bottom w:val="single" w:sz="8" w:space="0" w:color="666666"/>
              <w:right w:val="single" w:sz="8" w:space="0" w:color="666666"/>
            </w:tcBorders>
            <w:shd w:val="clear" w:color="auto" w:fill="CCCCCC"/>
            <w:vAlign w:val="center"/>
            <w:hideMark/>
          </w:tcPr>
          <w:p w14:paraId="4A93AF45"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Oct</w:t>
            </w:r>
          </w:p>
        </w:tc>
        <w:tc>
          <w:tcPr>
            <w:tcW w:w="596" w:type="dxa"/>
            <w:tcBorders>
              <w:top w:val="single" w:sz="4" w:space="0" w:color="auto"/>
              <w:left w:val="nil"/>
              <w:bottom w:val="single" w:sz="8" w:space="0" w:color="666666"/>
              <w:right w:val="single" w:sz="8" w:space="0" w:color="666666"/>
            </w:tcBorders>
            <w:shd w:val="clear" w:color="auto" w:fill="CCCCCC"/>
            <w:vAlign w:val="center"/>
            <w:hideMark/>
          </w:tcPr>
          <w:p w14:paraId="1EB7CB53"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Nov</w:t>
            </w:r>
          </w:p>
        </w:tc>
        <w:tc>
          <w:tcPr>
            <w:tcW w:w="595" w:type="dxa"/>
            <w:gridSpan w:val="2"/>
            <w:tcBorders>
              <w:top w:val="single" w:sz="4" w:space="0" w:color="auto"/>
              <w:left w:val="nil"/>
              <w:bottom w:val="single" w:sz="8" w:space="0" w:color="666666"/>
              <w:right w:val="single" w:sz="8" w:space="0" w:color="666666"/>
            </w:tcBorders>
            <w:shd w:val="clear" w:color="auto" w:fill="CCCCCC"/>
            <w:vAlign w:val="center"/>
            <w:hideMark/>
          </w:tcPr>
          <w:p w14:paraId="0C000027" w14:textId="77777777" w:rsidR="004409B6" w:rsidRPr="005F71E6" w:rsidRDefault="004409B6" w:rsidP="00060D54">
            <w:pPr>
              <w:jc w:val="center"/>
              <w:rPr>
                <w:rFonts w:asciiTheme="minorHAnsi" w:hAnsiTheme="minorHAnsi" w:cs="Calibri"/>
                <w:b/>
                <w:bCs/>
                <w:sz w:val="16"/>
                <w:szCs w:val="16"/>
                <w:lang w:val="en-CA" w:eastAsia="en-CA"/>
              </w:rPr>
            </w:pPr>
            <w:r w:rsidRPr="005F71E6">
              <w:rPr>
                <w:rFonts w:asciiTheme="minorHAnsi" w:hAnsiTheme="minorHAnsi" w:cs="Calibri"/>
                <w:b/>
                <w:bCs/>
                <w:sz w:val="16"/>
                <w:szCs w:val="16"/>
                <w:lang w:val="en-CA" w:eastAsia="en-CA"/>
              </w:rPr>
              <w:t>Dec</w:t>
            </w:r>
          </w:p>
        </w:tc>
      </w:tr>
      <w:tr w:rsidR="000A1BB6" w:rsidRPr="005F71E6" w14:paraId="4590E927" w14:textId="77777777" w:rsidTr="004A1C69">
        <w:trPr>
          <w:trHeight w:val="315"/>
        </w:trPr>
        <w:tc>
          <w:tcPr>
            <w:tcW w:w="2160" w:type="dxa"/>
            <w:gridSpan w:val="2"/>
            <w:tcBorders>
              <w:top w:val="single" w:sz="4" w:space="0" w:color="auto"/>
              <w:left w:val="single" w:sz="4" w:space="0" w:color="auto"/>
              <w:bottom w:val="single" w:sz="4" w:space="0" w:color="auto"/>
              <w:right w:val="single" w:sz="4" w:space="0" w:color="auto"/>
            </w:tcBorders>
            <w:shd w:val="clear" w:color="auto" w:fill="FFFFCC"/>
            <w:vAlign w:val="bottom"/>
          </w:tcPr>
          <w:p w14:paraId="1F8C5335" w14:textId="689D6694" w:rsidR="000A1BB6" w:rsidRPr="005C6662" w:rsidRDefault="00C07ECB" w:rsidP="00392757">
            <w:pPr>
              <w:rPr>
                <w:rFonts w:asciiTheme="minorHAnsi" w:hAnsiTheme="minorHAnsi" w:cs="Arial"/>
                <w:b/>
                <w:bCs/>
                <w:sz w:val="16"/>
                <w:szCs w:val="16"/>
                <w:highlight w:val="yellow"/>
                <w:lang w:val="en-US" w:eastAsia="en-CA"/>
              </w:rPr>
            </w:pPr>
            <w:r>
              <w:rPr>
                <w:rFonts w:asciiTheme="minorHAnsi" w:hAnsiTheme="minorHAnsi" w:cs="Arial"/>
                <w:b/>
                <w:bCs/>
                <w:sz w:val="16"/>
                <w:szCs w:val="16"/>
                <w:highlight w:val="yellow"/>
                <w:lang w:val="en-US" w:eastAsia="en-CA"/>
              </w:rPr>
              <w:t/>
            </w:r>
          </w:p>
        </w:tc>
        <w:tc>
          <w:tcPr>
            <w:tcW w:w="675"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6560E0B5" w14:textId="77777777" w:rsidR="000A1BB6" w:rsidRPr="005F71E6" w:rsidRDefault="000A1BB6" w:rsidP="00996756">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0</w:t>
            </w:r>
          </w:p>
        </w:tc>
        <w:tc>
          <w:tcPr>
            <w:tcW w:w="567" w:type="dxa"/>
            <w:tcBorders>
              <w:top w:val="nil"/>
              <w:left w:val="single" w:sz="4" w:space="0" w:color="auto"/>
              <w:bottom w:val="single" w:sz="8" w:space="0" w:color="666666"/>
              <w:right w:val="single" w:sz="8" w:space="0" w:color="666666"/>
            </w:tcBorders>
            <w:shd w:val="clear" w:color="auto" w:fill="FFFFCC"/>
            <w:vAlign w:val="bottom"/>
            <w:hideMark/>
          </w:tcPr>
          <w:p w14:paraId="50997265"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hideMark/>
          </w:tcPr>
          <w:p w14:paraId="29C66316"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tcPr>
          <w:p w14:paraId="3AD40707"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tcPr>
          <w:p w14:paraId="731E6EAF" w14:textId="77777777" w:rsidR="000A1BB6" w:rsidRPr="005F71E6" w:rsidRDefault="000A1BB6" w:rsidP="00996756">
            <w:pPr>
              <w:jc w:val="right"/>
              <w:rPr>
                <w:rFonts w:asciiTheme="minorHAnsi" w:hAnsiTheme="minorHAnsi" w:cs="Arial"/>
                <w:b/>
                <w:bCs/>
                <w:sz w:val="16"/>
                <w:szCs w:val="16"/>
                <w:lang w:val="en-US" w:eastAsia="en-CA"/>
              </w:rPr>
            </w:pPr>
          </w:p>
        </w:tc>
        <w:tc>
          <w:tcPr>
            <w:tcW w:w="709" w:type="dxa"/>
            <w:tcBorders>
              <w:top w:val="nil"/>
              <w:left w:val="nil"/>
              <w:bottom w:val="single" w:sz="8" w:space="0" w:color="666666"/>
              <w:right w:val="single" w:sz="8" w:space="0" w:color="666666"/>
            </w:tcBorders>
            <w:shd w:val="clear" w:color="auto" w:fill="FFFFCC"/>
            <w:vAlign w:val="bottom"/>
            <w:hideMark/>
          </w:tcPr>
          <w:p w14:paraId="718912ED"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hideMark/>
          </w:tcPr>
          <w:p w14:paraId="32A808E8"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497" w:type="dxa"/>
            <w:tcBorders>
              <w:top w:val="nil"/>
              <w:left w:val="nil"/>
              <w:bottom w:val="single" w:sz="8" w:space="0" w:color="666666"/>
              <w:right w:val="single" w:sz="8" w:space="0" w:color="666666"/>
            </w:tcBorders>
            <w:shd w:val="clear" w:color="auto" w:fill="FFFFCC"/>
            <w:vAlign w:val="bottom"/>
            <w:hideMark/>
          </w:tcPr>
          <w:p w14:paraId="736A7B07"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97" w:type="dxa"/>
            <w:tcBorders>
              <w:top w:val="nil"/>
              <w:left w:val="nil"/>
              <w:bottom w:val="single" w:sz="8" w:space="0" w:color="666666"/>
              <w:right w:val="single" w:sz="8" w:space="0" w:color="666666"/>
            </w:tcBorders>
            <w:shd w:val="clear" w:color="auto" w:fill="FFFFCC"/>
            <w:vAlign w:val="bottom"/>
            <w:hideMark/>
          </w:tcPr>
          <w:p w14:paraId="56FEB813" w14:textId="77777777" w:rsidR="000A1BB6" w:rsidRPr="005F71E6" w:rsidRDefault="004A1C69" w:rsidP="00D6616F">
            <w:pPr>
              <w:ind w:firstLineChars="100" w:firstLine="161"/>
              <w:jc w:val="right"/>
              <w:rPr>
                <w:rFonts w:asciiTheme="minorHAnsi" w:hAnsiTheme="minorHAnsi" w:cs="Arial"/>
                <w:b/>
                <w:bCs/>
                <w:sz w:val="16"/>
                <w:szCs w:val="16"/>
                <w:lang w:val="en-US" w:eastAsia="en-CA"/>
              </w:rPr>
            </w:pPr>
            <w:r>
              <w:rPr>
                <w:rFonts w:asciiTheme="minorHAnsi" w:hAnsiTheme="minorHAnsi" w:cs="Arial"/>
                <w:b/>
                <w:bCs/>
                <w:sz w:val="16"/>
                <w:szCs w:val="16"/>
                <w:lang w:val="en-US" w:eastAsia="en-CA"/>
              </w:rPr>
              <w:t>1</w:t>
            </w:r>
          </w:p>
        </w:tc>
        <w:tc>
          <w:tcPr>
            <w:tcW w:w="577" w:type="dxa"/>
            <w:tcBorders>
              <w:top w:val="nil"/>
              <w:left w:val="nil"/>
              <w:bottom w:val="single" w:sz="8" w:space="0" w:color="666666"/>
              <w:right w:val="single" w:sz="8" w:space="0" w:color="666666"/>
            </w:tcBorders>
            <w:shd w:val="clear" w:color="auto" w:fill="FFFFCC"/>
            <w:vAlign w:val="bottom"/>
            <w:hideMark/>
          </w:tcPr>
          <w:p w14:paraId="04E8868D"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46" w:type="dxa"/>
            <w:tcBorders>
              <w:top w:val="nil"/>
              <w:left w:val="nil"/>
              <w:bottom w:val="single" w:sz="8" w:space="0" w:color="666666"/>
              <w:right w:val="single" w:sz="8" w:space="0" w:color="666666"/>
            </w:tcBorders>
            <w:shd w:val="clear" w:color="auto" w:fill="FFFFCC"/>
            <w:vAlign w:val="bottom"/>
          </w:tcPr>
          <w:p w14:paraId="677E73EF" w14:textId="77777777" w:rsidR="000A1BB6" w:rsidRPr="005F71E6" w:rsidRDefault="000A1BB6" w:rsidP="00DC36B9">
            <w:pPr>
              <w:jc w:val="center"/>
              <w:rPr>
                <w:rFonts w:asciiTheme="minorHAnsi" w:hAnsiTheme="minorHAnsi" w:cs="Arial"/>
                <w:b/>
                <w:bCs/>
                <w:sz w:val="16"/>
                <w:szCs w:val="16"/>
                <w:lang w:val="en-US" w:eastAsia="en-CA"/>
              </w:rPr>
            </w:pPr>
          </w:p>
        </w:tc>
        <w:tc>
          <w:tcPr>
            <w:tcW w:w="596" w:type="dxa"/>
            <w:tcBorders>
              <w:top w:val="nil"/>
              <w:left w:val="nil"/>
              <w:bottom w:val="single" w:sz="8" w:space="0" w:color="666666"/>
              <w:right w:val="single" w:sz="8" w:space="0" w:color="666666"/>
            </w:tcBorders>
            <w:shd w:val="clear" w:color="auto" w:fill="FFFFCC"/>
            <w:vAlign w:val="bottom"/>
            <w:hideMark/>
          </w:tcPr>
          <w:p w14:paraId="7932982C"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95" w:type="dxa"/>
            <w:gridSpan w:val="2"/>
            <w:tcBorders>
              <w:top w:val="nil"/>
              <w:left w:val="nil"/>
              <w:bottom w:val="single" w:sz="8" w:space="0" w:color="666666"/>
              <w:right w:val="single" w:sz="8" w:space="0" w:color="666666"/>
            </w:tcBorders>
            <w:shd w:val="clear" w:color="auto" w:fill="FFFFCC"/>
            <w:vAlign w:val="bottom"/>
          </w:tcPr>
          <w:p w14:paraId="2504D5F5" w14:textId="77777777" w:rsidR="000A1BB6" w:rsidRPr="005F71E6" w:rsidRDefault="000A1BB6" w:rsidP="00636DB5">
            <w:pPr>
              <w:jc w:val="center"/>
              <w:rPr>
                <w:rFonts w:asciiTheme="minorHAnsi" w:hAnsiTheme="minorHAnsi" w:cs="Arial"/>
                <w:b/>
                <w:bCs/>
                <w:sz w:val="16"/>
                <w:szCs w:val="16"/>
                <w:lang w:val="en-US" w:eastAsia="en-CA"/>
              </w:rPr>
            </w:pPr>
          </w:p>
        </w:tc>
      </w:tr>
      <w:tr w:rsidR="000A1BB6" w:rsidRPr="005F71E6" w14:paraId="5E5A9866" w14:textId="77777777" w:rsidTr="004E4EF8">
        <w:trPr>
          <w:trHeight w:val="315"/>
        </w:trPr>
        <w:tc>
          <w:tcPr>
            <w:tcW w:w="2160" w:type="dxa"/>
            <w:gridSpan w:val="2"/>
            <w:tcBorders>
              <w:top w:val="single" w:sz="4" w:space="0" w:color="auto"/>
              <w:left w:val="single" w:sz="4" w:space="0" w:color="auto"/>
              <w:bottom w:val="single" w:sz="4" w:space="0" w:color="auto"/>
              <w:right w:val="single" w:sz="4" w:space="0" w:color="auto"/>
            </w:tcBorders>
            <w:shd w:val="clear" w:color="auto" w:fill="FFFFCC"/>
            <w:vAlign w:val="bottom"/>
          </w:tcPr>
          <w:p w14:paraId="634D4C24" w14:textId="682F9B35" w:rsidR="000A1BB6" w:rsidRPr="005C6662" w:rsidRDefault="00ED2B82" w:rsidP="000B3F31">
            <w:pPr>
              <w:rPr>
                <w:rFonts w:asciiTheme="minorHAnsi" w:hAnsiTheme="minorHAnsi" w:cs="Arial"/>
                <w:b/>
                <w:bCs/>
                <w:sz w:val="16"/>
                <w:szCs w:val="16"/>
                <w:highlight w:val="yellow"/>
                <w:lang w:val="en-US" w:eastAsia="en-CA"/>
              </w:rPr>
            </w:pPr>
            <w:r>
              <w:rPr>
                <w:rFonts w:asciiTheme="minorHAnsi" w:hAnsiTheme="minorHAnsi" w:cs="Arial"/>
                <w:b/>
                <w:bCs/>
                <w:sz w:val="16"/>
                <w:szCs w:val="16"/>
                <w:highlight w:val="yellow"/>
                <w:lang w:val="en-US" w:eastAsia="en-CA"/>
              </w:rPr>
              <w:t/>
            </w:r>
          </w:p>
        </w:tc>
        <w:tc>
          <w:tcPr>
            <w:tcW w:w="675"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276EEC27" w14:textId="77777777" w:rsidR="000A1BB6" w:rsidRPr="005F71E6" w:rsidRDefault="000A1BB6" w:rsidP="001D57FE">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0</w:t>
            </w:r>
          </w:p>
        </w:tc>
        <w:tc>
          <w:tcPr>
            <w:tcW w:w="567" w:type="dxa"/>
            <w:tcBorders>
              <w:top w:val="nil"/>
              <w:left w:val="single" w:sz="4" w:space="0" w:color="auto"/>
              <w:bottom w:val="single" w:sz="8" w:space="0" w:color="666666"/>
              <w:right w:val="single" w:sz="8" w:space="0" w:color="666666"/>
            </w:tcBorders>
            <w:shd w:val="clear" w:color="auto" w:fill="FFFFCC"/>
            <w:vAlign w:val="bottom"/>
            <w:hideMark/>
          </w:tcPr>
          <w:p w14:paraId="65665D4C"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hideMark/>
          </w:tcPr>
          <w:p w14:paraId="2316113D"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tcPr>
          <w:p w14:paraId="20A028D4"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tcPr>
          <w:p w14:paraId="3B4B146C" w14:textId="77777777" w:rsidR="000A1BB6" w:rsidRPr="005F71E6" w:rsidRDefault="000A1BB6" w:rsidP="001D57FE">
            <w:pPr>
              <w:jc w:val="right"/>
              <w:rPr>
                <w:rFonts w:asciiTheme="minorHAnsi" w:hAnsiTheme="minorHAnsi" w:cs="Arial"/>
                <w:b/>
                <w:bCs/>
                <w:sz w:val="16"/>
                <w:szCs w:val="16"/>
                <w:lang w:val="en-US" w:eastAsia="en-CA"/>
              </w:rPr>
            </w:pPr>
          </w:p>
        </w:tc>
        <w:tc>
          <w:tcPr>
            <w:tcW w:w="709" w:type="dxa"/>
            <w:tcBorders>
              <w:top w:val="nil"/>
              <w:left w:val="nil"/>
              <w:bottom w:val="single" w:sz="8" w:space="0" w:color="666666"/>
              <w:right w:val="single" w:sz="8" w:space="0" w:color="666666"/>
            </w:tcBorders>
            <w:shd w:val="clear" w:color="auto" w:fill="FFFFCC"/>
            <w:vAlign w:val="bottom"/>
            <w:hideMark/>
          </w:tcPr>
          <w:p w14:paraId="4A5B510B"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8" w:space="0" w:color="666666"/>
              <w:right w:val="single" w:sz="8" w:space="0" w:color="666666"/>
            </w:tcBorders>
            <w:shd w:val="clear" w:color="auto" w:fill="FFFFCC"/>
            <w:vAlign w:val="bottom"/>
            <w:hideMark/>
          </w:tcPr>
          <w:p w14:paraId="2C40FCB9"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497" w:type="dxa"/>
            <w:tcBorders>
              <w:top w:val="nil"/>
              <w:left w:val="nil"/>
              <w:bottom w:val="single" w:sz="8" w:space="0" w:color="666666"/>
              <w:right w:val="single" w:sz="8" w:space="0" w:color="666666"/>
            </w:tcBorders>
            <w:shd w:val="clear" w:color="auto" w:fill="FFFFCC"/>
            <w:vAlign w:val="bottom"/>
            <w:hideMark/>
          </w:tcPr>
          <w:p w14:paraId="542C03FF"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97" w:type="dxa"/>
            <w:tcBorders>
              <w:top w:val="nil"/>
              <w:left w:val="nil"/>
              <w:bottom w:val="single" w:sz="8" w:space="0" w:color="666666"/>
              <w:right w:val="single" w:sz="8" w:space="0" w:color="666666"/>
            </w:tcBorders>
            <w:shd w:val="clear" w:color="auto" w:fill="FFFFCC"/>
            <w:vAlign w:val="bottom"/>
            <w:hideMark/>
          </w:tcPr>
          <w:p w14:paraId="37A22FB8" w14:textId="77777777" w:rsidR="000A1BB6" w:rsidRPr="005F71E6" w:rsidRDefault="004A1C69" w:rsidP="00D6616F">
            <w:pPr>
              <w:ind w:firstLineChars="100" w:firstLine="161"/>
              <w:jc w:val="right"/>
              <w:rPr>
                <w:rFonts w:asciiTheme="minorHAnsi" w:hAnsiTheme="minorHAnsi" w:cs="Arial"/>
                <w:b/>
                <w:bCs/>
                <w:sz w:val="16"/>
                <w:szCs w:val="16"/>
                <w:lang w:val="en-US" w:eastAsia="en-CA"/>
              </w:rPr>
            </w:pPr>
            <w:r>
              <w:rPr>
                <w:rFonts w:asciiTheme="minorHAnsi" w:hAnsiTheme="minorHAnsi" w:cs="Arial"/>
                <w:b/>
                <w:bCs/>
                <w:sz w:val="16"/>
                <w:szCs w:val="16"/>
                <w:lang w:val="en-US" w:eastAsia="en-CA"/>
              </w:rPr>
              <w:t>1</w:t>
            </w:r>
          </w:p>
        </w:tc>
        <w:tc>
          <w:tcPr>
            <w:tcW w:w="577" w:type="dxa"/>
            <w:tcBorders>
              <w:top w:val="nil"/>
              <w:left w:val="nil"/>
              <w:bottom w:val="single" w:sz="8" w:space="0" w:color="666666"/>
              <w:right w:val="single" w:sz="8" w:space="0" w:color="666666"/>
            </w:tcBorders>
            <w:shd w:val="clear" w:color="auto" w:fill="FFFFCC"/>
            <w:vAlign w:val="bottom"/>
            <w:hideMark/>
          </w:tcPr>
          <w:p w14:paraId="640D76C4"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46" w:type="dxa"/>
            <w:tcBorders>
              <w:top w:val="nil"/>
              <w:left w:val="nil"/>
              <w:bottom w:val="single" w:sz="8" w:space="0" w:color="666666"/>
              <w:right w:val="single" w:sz="8" w:space="0" w:color="666666"/>
            </w:tcBorders>
            <w:shd w:val="clear" w:color="auto" w:fill="FFFFCC"/>
            <w:vAlign w:val="bottom"/>
          </w:tcPr>
          <w:p w14:paraId="73921DA2" w14:textId="77777777" w:rsidR="000A1BB6" w:rsidRPr="005F71E6" w:rsidRDefault="000A1BB6" w:rsidP="00DC36B9">
            <w:pPr>
              <w:jc w:val="center"/>
              <w:rPr>
                <w:rFonts w:asciiTheme="minorHAnsi" w:hAnsiTheme="minorHAnsi" w:cs="Arial"/>
                <w:b/>
                <w:bCs/>
                <w:sz w:val="16"/>
                <w:szCs w:val="16"/>
                <w:lang w:val="en-US" w:eastAsia="en-CA"/>
              </w:rPr>
            </w:pPr>
          </w:p>
        </w:tc>
        <w:tc>
          <w:tcPr>
            <w:tcW w:w="596" w:type="dxa"/>
            <w:tcBorders>
              <w:top w:val="nil"/>
              <w:left w:val="nil"/>
              <w:bottom w:val="single" w:sz="8" w:space="0" w:color="666666"/>
              <w:right w:val="single" w:sz="8" w:space="0" w:color="666666"/>
            </w:tcBorders>
            <w:shd w:val="clear" w:color="auto" w:fill="FFFFCC"/>
            <w:vAlign w:val="bottom"/>
            <w:hideMark/>
          </w:tcPr>
          <w:p w14:paraId="4787C74A"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95" w:type="dxa"/>
            <w:gridSpan w:val="2"/>
            <w:tcBorders>
              <w:top w:val="nil"/>
              <w:left w:val="nil"/>
              <w:bottom w:val="single" w:sz="8" w:space="0" w:color="666666"/>
              <w:right w:val="single" w:sz="8" w:space="0" w:color="666666"/>
            </w:tcBorders>
            <w:shd w:val="clear" w:color="auto" w:fill="FFFFCC"/>
            <w:vAlign w:val="bottom"/>
          </w:tcPr>
          <w:p w14:paraId="3EF52A0A" w14:textId="77777777" w:rsidR="000A1BB6" w:rsidRPr="005F71E6" w:rsidRDefault="000A1BB6" w:rsidP="00636DB5">
            <w:pPr>
              <w:jc w:val="center"/>
              <w:rPr>
                <w:rFonts w:asciiTheme="minorHAnsi" w:hAnsiTheme="minorHAnsi" w:cs="Arial"/>
                <w:b/>
                <w:bCs/>
                <w:sz w:val="16"/>
                <w:szCs w:val="16"/>
                <w:lang w:val="en-US" w:eastAsia="en-CA"/>
              </w:rPr>
            </w:pPr>
          </w:p>
        </w:tc>
      </w:tr>
      <w:tr w:rsidR="000A1BB6" w:rsidRPr="005F71E6" w14:paraId="1ACA6CE4" w14:textId="77777777" w:rsidTr="004A1C69">
        <w:trPr>
          <w:trHeight w:val="315"/>
        </w:trPr>
        <w:tc>
          <w:tcPr>
            <w:tcW w:w="2160" w:type="dxa"/>
            <w:gridSpan w:val="2"/>
            <w:tcBorders>
              <w:top w:val="single" w:sz="4" w:space="0" w:color="auto"/>
              <w:left w:val="single" w:sz="4" w:space="0" w:color="auto"/>
              <w:bottom w:val="single" w:sz="4" w:space="0" w:color="auto"/>
              <w:right w:val="single" w:sz="4" w:space="0" w:color="auto"/>
            </w:tcBorders>
            <w:shd w:val="clear" w:color="auto" w:fill="FFFFCC"/>
            <w:vAlign w:val="bottom"/>
          </w:tcPr>
          <w:p w14:paraId="549567EE" w14:textId="6111B1EA" w:rsidR="000A1BB6" w:rsidRPr="005C6662" w:rsidRDefault="00097DA5" w:rsidP="00996756">
            <w:pPr>
              <w:rPr>
                <w:rFonts w:asciiTheme="minorHAnsi" w:hAnsiTheme="minorHAnsi" w:cs="Arial"/>
                <w:b/>
                <w:bCs/>
                <w:sz w:val="16"/>
                <w:szCs w:val="16"/>
                <w:highlight w:val="yellow"/>
                <w:lang w:val="en-US" w:eastAsia="en-CA"/>
              </w:rPr>
            </w:pPr>
            <w:r>
              <w:rPr>
                <w:rFonts w:asciiTheme="minorHAnsi" w:hAnsiTheme="minorHAnsi" w:cs="Arial"/>
                <w:b/>
                <w:bCs/>
                <w:sz w:val="16"/>
                <w:szCs w:val="16"/>
                <w:highlight w:val="yellow"/>
                <w:lang w:val="en-US" w:eastAsia="en-CA"/>
              </w:rPr>
              <w:t/>
            </w:r>
          </w:p>
        </w:tc>
        <w:tc>
          <w:tcPr>
            <w:tcW w:w="675" w:type="dxa"/>
            <w:tcBorders>
              <w:top w:val="single" w:sz="4" w:space="0" w:color="auto"/>
              <w:left w:val="single" w:sz="4" w:space="0" w:color="auto"/>
              <w:bottom w:val="single" w:sz="4" w:space="0" w:color="auto"/>
              <w:right w:val="single" w:sz="4" w:space="0" w:color="auto"/>
            </w:tcBorders>
            <w:shd w:val="clear" w:color="auto" w:fill="FFFFCC"/>
            <w:vAlign w:val="bottom"/>
          </w:tcPr>
          <w:p w14:paraId="02C0FE5D" w14:textId="77777777" w:rsidR="000A1BB6" w:rsidRPr="005F71E6" w:rsidRDefault="000A1BB6" w:rsidP="004338BC">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0</w:t>
            </w:r>
          </w:p>
        </w:tc>
        <w:tc>
          <w:tcPr>
            <w:tcW w:w="567" w:type="dxa"/>
            <w:tcBorders>
              <w:top w:val="nil"/>
              <w:left w:val="single" w:sz="4" w:space="0" w:color="auto"/>
              <w:bottom w:val="single" w:sz="4" w:space="0" w:color="auto"/>
              <w:right w:val="single" w:sz="8" w:space="0" w:color="666666"/>
            </w:tcBorders>
            <w:shd w:val="clear" w:color="auto" w:fill="FFFFCC"/>
            <w:vAlign w:val="bottom"/>
            <w:hideMark/>
          </w:tcPr>
          <w:p w14:paraId="40EAF4A6"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nil"/>
              <w:left w:val="nil"/>
              <w:bottom w:val="single" w:sz="4" w:space="0" w:color="auto"/>
              <w:right w:val="single" w:sz="8" w:space="0" w:color="666666"/>
            </w:tcBorders>
            <w:shd w:val="clear" w:color="auto" w:fill="FFFFCC"/>
            <w:vAlign w:val="bottom"/>
            <w:hideMark/>
          </w:tcPr>
          <w:p w14:paraId="10B86D5C"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nil"/>
              <w:left w:val="nil"/>
              <w:bottom w:val="single" w:sz="4" w:space="0" w:color="auto"/>
              <w:right w:val="single" w:sz="8" w:space="0" w:color="666666"/>
            </w:tcBorders>
            <w:shd w:val="clear" w:color="auto" w:fill="FFFFCC"/>
            <w:vAlign w:val="bottom"/>
          </w:tcPr>
          <w:p w14:paraId="0E481FDE"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nil"/>
              <w:left w:val="nil"/>
              <w:bottom w:val="single" w:sz="4" w:space="0" w:color="auto"/>
              <w:right w:val="single" w:sz="8" w:space="0" w:color="666666"/>
            </w:tcBorders>
            <w:shd w:val="clear" w:color="auto" w:fill="FFFFCC"/>
            <w:vAlign w:val="bottom"/>
          </w:tcPr>
          <w:p w14:paraId="7FFB3906" w14:textId="77777777" w:rsidR="000A1BB6" w:rsidRPr="005F71E6" w:rsidRDefault="000A1BB6" w:rsidP="004338BC">
            <w:pPr>
              <w:jc w:val="right"/>
              <w:rPr>
                <w:rFonts w:asciiTheme="minorHAnsi" w:hAnsiTheme="minorHAnsi" w:cs="Arial"/>
                <w:b/>
                <w:bCs/>
                <w:sz w:val="16"/>
                <w:szCs w:val="16"/>
                <w:lang w:val="en-US" w:eastAsia="en-CA"/>
              </w:rPr>
            </w:pPr>
          </w:p>
        </w:tc>
        <w:tc>
          <w:tcPr>
            <w:tcW w:w="709" w:type="dxa"/>
            <w:tcBorders>
              <w:top w:val="nil"/>
              <w:left w:val="nil"/>
              <w:bottom w:val="single" w:sz="4" w:space="0" w:color="auto"/>
              <w:right w:val="single" w:sz="8" w:space="0" w:color="666666"/>
            </w:tcBorders>
            <w:shd w:val="clear" w:color="auto" w:fill="FFFFCC"/>
            <w:vAlign w:val="bottom"/>
            <w:hideMark/>
          </w:tcPr>
          <w:p w14:paraId="63C78FEB"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nil"/>
              <w:left w:val="nil"/>
              <w:bottom w:val="single" w:sz="4" w:space="0" w:color="auto"/>
              <w:right w:val="single" w:sz="8" w:space="0" w:color="666666"/>
            </w:tcBorders>
            <w:shd w:val="clear" w:color="auto" w:fill="FFFFCC"/>
            <w:vAlign w:val="bottom"/>
            <w:hideMark/>
          </w:tcPr>
          <w:p w14:paraId="79E90435"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497" w:type="dxa"/>
            <w:tcBorders>
              <w:top w:val="nil"/>
              <w:left w:val="nil"/>
              <w:bottom w:val="single" w:sz="4" w:space="0" w:color="auto"/>
              <w:right w:val="single" w:sz="8" w:space="0" w:color="666666"/>
            </w:tcBorders>
            <w:shd w:val="clear" w:color="auto" w:fill="FFFFCC"/>
            <w:vAlign w:val="bottom"/>
            <w:hideMark/>
          </w:tcPr>
          <w:p w14:paraId="7B535D49" w14:textId="77777777" w:rsidR="000A1BB6" w:rsidRPr="005F71E6" w:rsidRDefault="000A1BB6" w:rsidP="004338BC">
            <w:pPr>
              <w:rPr>
                <w:rFonts w:asciiTheme="minorHAnsi" w:hAnsiTheme="minorHAnsi" w:cs="Arial"/>
                <w:b/>
                <w:bCs/>
                <w:sz w:val="16"/>
                <w:szCs w:val="16"/>
                <w:lang w:val="en-US" w:eastAsia="en-CA"/>
              </w:rPr>
            </w:pPr>
          </w:p>
        </w:tc>
        <w:tc>
          <w:tcPr>
            <w:tcW w:w="597" w:type="dxa"/>
            <w:tcBorders>
              <w:top w:val="nil"/>
              <w:left w:val="nil"/>
              <w:bottom w:val="single" w:sz="4" w:space="0" w:color="auto"/>
              <w:right w:val="single" w:sz="8" w:space="0" w:color="666666"/>
            </w:tcBorders>
            <w:shd w:val="clear" w:color="auto" w:fill="FFFFCC"/>
            <w:vAlign w:val="bottom"/>
            <w:hideMark/>
          </w:tcPr>
          <w:p w14:paraId="482EB96C" w14:textId="77777777" w:rsidR="000A1BB6" w:rsidRPr="005F71E6" w:rsidRDefault="004A1C69" w:rsidP="00D6616F">
            <w:pPr>
              <w:ind w:firstLineChars="100" w:firstLine="161"/>
              <w:jc w:val="right"/>
              <w:rPr>
                <w:rFonts w:asciiTheme="minorHAnsi" w:hAnsiTheme="minorHAnsi" w:cs="Arial"/>
                <w:b/>
                <w:bCs/>
                <w:sz w:val="16"/>
                <w:szCs w:val="16"/>
                <w:lang w:val="en-US" w:eastAsia="en-CA"/>
              </w:rPr>
            </w:pPr>
            <w:r>
              <w:rPr>
                <w:rFonts w:asciiTheme="minorHAnsi" w:hAnsiTheme="minorHAnsi" w:cs="Arial"/>
                <w:b/>
                <w:bCs/>
                <w:sz w:val="16"/>
                <w:szCs w:val="16"/>
                <w:lang w:val="en-US" w:eastAsia="en-CA"/>
              </w:rPr>
              <w:t>1</w:t>
            </w:r>
          </w:p>
        </w:tc>
        <w:tc>
          <w:tcPr>
            <w:tcW w:w="577" w:type="dxa"/>
            <w:tcBorders>
              <w:top w:val="nil"/>
              <w:left w:val="nil"/>
              <w:bottom w:val="single" w:sz="4" w:space="0" w:color="auto"/>
              <w:right w:val="single" w:sz="8" w:space="0" w:color="666666"/>
            </w:tcBorders>
            <w:shd w:val="clear" w:color="auto" w:fill="FFFFCC"/>
            <w:vAlign w:val="bottom"/>
          </w:tcPr>
          <w:p w14:paraId="438C4079" w14:textId="77777777" w:rsidR="000A1BB6" w:rsidRPr="005F71E6" w:rsidRDefault="000A1BB6" w:rsidP="004338BC">
            <w:pPr>
              <w:rPr>
                <w:rFonts w:asciiTheme="minorHAnsi" w:hAnsiTheme="minorHAnsi" w:cs="Arial"/>
                <w:b/>
                <w:bCs/>
                <w:sz w:val="16"/>
                <w:szCs w:val="16"/>
                <w:lang w:val="en-US" w:eastAsia="en-CA"/>
              </w:rPr>
            </w:pPr>
          </w:p>
        </w:tc>
        <w:tc>
          <w:tcPr>
            <w:tcW w:w="546" w:type="dxa"/>
            <w:tcBorders>
              <w:top w:val="nil"/>
              <w:left w:val="nil"/>
              <w:bottom w:val="single" w:sz="4" w:space="0" w:color="auto"/>
              <w:right w:val="single" w:sz="8" w:space="0" w:color="666666"/>
            </w:tcBorders>
            <w:shd w:val="clear" w:color="auto" w:fill="FFFFCC"/>
            <w:vAlign w:val="bottom"/>
          </w:tcPr>
          <w:p w14:paraId="76922C6F" w14:textId="77777777" w:rsidR="000A1BB6" w:rsidRPr="005F71E6" w:rsidRDefault="000A1BB6" w:rsidP="00DC36B9">
            <w:pPr>
              <w:jc w:val="center"/>
              <w:rPr>
                <w:rFonts w:asciiTheme="minorHAnsi" w:hAnsiTheme="minorHAnsi" w:cs="Arial"/>
                <w:b/>
                <w:bCs/>
                <w:sz w:val="16"/>
                <w:szCs w:val="16"/>
                <w:lang w:val="en-US" w:eastAsia="en-CA"/>
              </w:rPr>
            </w:pPr>
          </w:p>
        </w:tc>
        <w:tc>
          <w:tcPr>
            <w:tcW w:w="596" w:type="dxa"/>
            <w:tcBorders>
              <w:top w:val="nil"/>
              <w:left w:val="nil"/>
              <w:bottom w:val="single" w:sz="4" w:space="0" w:color="auto"/>
              <w:right w:val="single" w:sz="8" w:space="0" w:color="666666"/>
            </w:tcBorders>
            <w:shd w:val="clear" w:color="auto" w:fill="FFFFCC"/>
            <w:vAlign w:val="bottom"/>
            <w:hideMark/>
          </w:tcPr>
          <w:p w14:paraId="60BF8D4B" w14:textId="77777777" w:rsidR="000A1BB6" w:rsidRPr="005F71E6" w:rsidRDefault="000A1BB6" w:rsidP="004338BC">
            <w:pPr>
              <w:rPr>
                <w:rFonts w:asciiTheme="minorHAnsi" w:hAnsiTheme="minorHAnsi" w:cs="Arial"/>
                <w:b/>
                <w:bCs/>
                <w:sz w:val="16"/>
                <w:szCs w:val="16"/>
                <w:lang w:val="en-US" w:eastAsia="en-CA"/>
              </w:rPr>
            </w:pPr>
          </w:p>
        </w:tc>
        <w:tc>
          <w:tcPr>
            <w:tcW w:w="595" w:type="dxa"/>
            <w:gridSpan w:val="2"/>
            <w:tcBorders>
              <w:top w:val="nil"/>
              <w:left w:val="nil"/>
              <w:bottom w:val="single" w:sz="4" w:space="0" w:color="auto"/>
              <w:right w:val="single" w:sz="8" w:space="0" w:color="666666"/>
            </w:tcBorders>
            <w:shd w:val="clear" w:color="auto" w:fill="FFFFCC"/>
            <w:vAlign w:val="bottom"/>
          </w:tcPr>
          <w:p w14:paraId="2F9C5089" w14:textId="77777777" w:rsidR="000A1BB6" w:rsidRPr="005F71E6" w:rsidRDefault="000A1BB6" w:rsidP="00636DB5">
            <w:pPr>
              <w:jc w:val="center"/>
              <w:rPr>
                <w:rFonts w:asciiTheme="minorHAnsi" w:hAnsiTheme="minorHAnsi" w:cs="Arial"/>
                <w:b/>
                <w:bCs/>
                <w:sz w:val="16"/>
                <w:szCs w:val="16"/>
                <w:lang w:val="en-US" w:eastAsia="en-CA"/>
              </w:rPr>
            </w:pPr>
          </w:p>
        </w:tc>
      </w:tr>
      <w:tr w:rsidR="000A1BB6" w:rsidRPr="005F71E6" w14:paraId="687CC4BF" w14:textId="77777777" w:rsidTr="004E4EF8">
        <w:trPr>
          <w:trHeight w:val="315"/>
        </w:trPr>
        <w:tc>
          <w:tcPr>
            <w:tcW w:w="2160" w:type="dxa"/>
            <w:gridSpan w:val="2"/>
            <w:tcBorders>
              <w:top w:val="single" w:sz="4" w:space="0" w:color="auto"/>
              <w:left w:val="single" w:sz="4" w:space="0" w:color="auto"/>
              <w:bottom w:val="single" w:sz="4" w:space="0" w:color="auto"/>
              <w:right w:val="single" w:sz="4" w:space="0" w:color="auto"/>
            </w:tcBorders>
            <w:shd w:val="clear" w:color="auto" w:fill="FFFFCC"/>
            <w:vAlign w:val="bottom"/>
          </w:tcPr>
          <w:p w14:paraId="62C0277D" w14:textId="77777777" w:rsidR="000A1BB6" w:rsidRPr="005F71E6" w:rsidRDefault="000A1BB6" w:rsidP="004338BC">
            <w:pPr>
              <w:rPr>
                <w:rFonts w:asciiTheme="minorHAnsi" w:hAnsiTheme="minorHAnsi" w:cs="Arial"/>
                <w:b/>
                <w:bCs/>
                <w:sz w:val="16"/>
                <w:szCs w:val="16"/>
                <w:lang w:val="en-US" w:eastAsia="en-CA"/>
              </w:rPr>
            </w:pPr>
          </w:p>
        </w:tc>
        <w:tc>
          <w:tcPr>
            <w:tcW w:w="675" w:type="dxa"/>
            <w:tcBorders>
              <w:top w:val="single" w:sz="4" w:space="0" w:color="auto"/>
              <w:left w:val="single" w:sz="4" w:space="0" w:color="auto"/>
              <w:bottom w:val="single" w:sz="4" w:space="0" w:color="auto"/>
              <w:right w:val="single" w:sz="4" w:space="0" w:color="auto"/>
            </w:tcBorders>
            <w:shd w:val="clear" w:color="auto" w:fill="FFFFCC"/>
            <w:vAlign w:val="bottom"/>
          </w:tcPr>
          <w:p w14:paraId="00B7DD40"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28AF96E0"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733BD2CF" w14:textId="77777777" w:rsidR="000A1BB6" w:rsidRPr="005F71E6" w:rsidRDefault="000A1BB6" w:rsidP="004338BC">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591346D2" w14:textId="77777777" w:rsidR="000A1BB6" w:rsidRPr="005F71E6" w:rsidRDefault="000A1BB6" w:rsidP="004338BC">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5390D302" w14:textId="77777777" w:rsidR="000A1BB6" w:rsidRPr="005F71E6" w:rsidRDefault="000A1BB6" w:rsidP="004338BC">
            <w:pPr>
              <w:jc w:val="right"/>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709"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75FBE311"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5B43003B"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497"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346CB76B" w14:textId="77777777" w:rsidR="000A1BB6" w:rsidRPr="005F71E6" w:rsidRDefault="000A1BB6" w:rsidP="004338BC">
            <w:pP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59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49C5517F"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77"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31D455DF" w14:textId="77777777" w:rsidR="000A1BB6" w:rsidRPr="005F71E6" w:rsidRDefault="000A1BB6" w:rsidP="004338BC">
            <w:pP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546"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39EF1298" w14:textId="77777777" w:rsidR="000A1BB6" w:rsidRPr="005F71E6" w:rsidRDefault="000A1BB6" w:rsidP="00DC36B9">
            <w:pPr>
              <w:rPr>
                <w:rFonts w:asciiTheme="minorHAnsi" w:hAnsiTheme="minorHAnsi" w:cs="Arial"/>
                <w:b/>
                <w:bCs/>
                <w:sz w:val="16"/>
                <w:szCs w:val="16"/>
                <w:lang w:val="en-US" w:eastAsia="en-CA"/>
              </w:rPr>
            </w:pPr>
          </w:p>
        </w:tc>
        <w:tc>
          <w:tcPr>
            <w:tcW w:w="596"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23A92F1B" w14:textId="77777777" w:rsidR="000A1BB6" w:rsidRPr="005F71E6" w:rsidRDefault="000A1BB6" w:rsidP="004338BC">
            <w:pP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c>
          <w:tcPr>
            <w:tcW w:w="595" w:type="dxa"/>
            <w:gridSpan w:val="2"/>
            <w:tcBorders>
              <w:top w:val="single" w:sz="4" w:space="0" w:color="auto"/>
              <w:left w:val="single" w:sz="4" w:space="0" w:color="auto"/>
              <w:bottom w:val="single" w:sz="4" w:space="0" w:color="auto"/>
              <w:right w:val="single" w:sz="4" w:space="0" w:color="auto"/>
            </w:tcBorders>
            <w:shd w:val="clear" w:color="auto" w:fill="FFFFCC"/>
            <w:vAlign w:val="center"/>
            <w:hideMark/>
          </w:tcPr>
          <w:p w14:paraId="2C80E924" w14:textId="77777777" w:rsidR="000A1BB6" w:rsidRPr="005F71E6" w:rsidRDefault="000A1BB6" w:rsidP="004338BC">
            <w:pPr>
              <w:rPr>
                <w:rFonts w:asciiTheme="minorHAnsi" w:hAnsiTheme="minorHAnsi" w:cs="Arial"/>
                <w:b/>
                <w:bCs/>
                <w:sz w:val="16"/>
                <w:szCs w:val="16"/>
                <w:lang w:val="en-US" w:eastAsia="en-CA"/>
              </w:rPr>
            </w:pPr>
            <w:r w:rsidRPr="005F71E6">
              <w:rPr>
                <w:rFonts w:asciiTheme="minorHAnsi" w:hAnsiTheme="minorHAnsi" w:cs="Arial"/>
                <w:b/>
                <w:bCs/>
                <w:sz w:val="16"/>
                <w:szCs w:val="16"/>
                <w:lang w:val="en-US" w:eastAsia="en-CA"/>
              </w:rPr>
              <w:t> </w:t>
            </w:r>
          </w:p>
        </w:tc>
      </w:tr>
      <w:tr w:rsidR="000A1BB6" w:rsidRPr="005F71E6" w14:paraId="42C81304" w14:textId="77777777" w:rsidTr="004E4EF8">
        <w:trPr>
          <w:trHeight w:val="315"/>
        </w:trPr>
        <w:tc>
          <w:tcPr>
            <w:tcW w:w="2160" w:type="dxa"/>
            <w:gridSpan w:val="2"/>
            <w:tcBorders>
              <w:top w:val="single" w:sz="4" w:space="0" w:color="auto"/>
              <w:left w:val="single" w:sz="4" w:space="0" w:color="auto"/>
              <w:bottom w:val="single" w:sz="4" w:space="0" w:color="auto"/>
              <w:right w:val="single" w:sz="4" w:space="0" w:color="auto"/>
            </w:tcBorders>
            <w:shd w:val="clear" w:color="auto" w:fill="FFFFCC"/>
            <w:vAlign w:val="bottom"/>
          </w:tcPr>
          <w:p w14:paraId="1594B5D8" w14:textId="77777777" w:rsidR="000A1BB6" w:rsidRPr="005F71E6" w:rsidRDefault="000A1BB6" w:rsidP="004338BC">
            <w:pPr>
              <w:rPr>
                <w:rFonts w:asciiTheme="minorHAnsi" w:hAnsiTheme="minorHAnsi" w:cs="Arial"/>
                <w:b/>
                <w:bCs/>
                <w:sz w:val="16"/>
                <w:szCs w:val="16"/>
                <w:lang w:val="en-US" w:eastAsia="en-CA"/>
              </w:rPr>
            </w:pPr>
          </w:p>
        </w:tc>
        <w:tc>
          <w:tcPr>
            <w:tcW w:w="675" w:type="dxa"/>
            <w:tcBorders>
              <w:top w:val="single" w:sz="4" w:space="0" w:color="auto"/>
              <w:left w:val="single" w:sz="4" w:space="0" w:color="auto"/>
              <w:bottom w:val="single" w:sz="4" w:space="0" w:color="auto"/>
              <w:right w:val="single" w:sz="4" w:space="0" w:color="auto"/>
            </w:tcBorders>
            <w:shd w:val="clear" w:color="auto" w:fill="FFFFCC"/>
            <w:vAlign w:val="bottom"/>
          </w:tcPr>
          <w:p w14:paraId="0510ECE0"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755BF2D6"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637FF50D"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tcPr>
          <w:p w14:paraId="3EE8D08F"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tcPr>
          <w:p w14:paraId="0495D9D1" w14:textId="77777777" w:rsidR="000A1BB6" w:rsidRPr="005F71E6" w:rsidRDefault="000A1BB6" w:rsidP="004338BC">
            <w:pPr>
              <w:jc w:val="right"/>
              <w:rPr>
                <w:rFonts w:asciiTheme="minorHAnsi" w:hAnsiTheme="minorHAnsi" w:cs="Arial"/>
                <w:b/>
                <w:bCs/>
                <w:sz w:val="16"/>
                <w:szCs w:val="16"/>
                <w:lang w:val="en-US" w:eastAsia="en-CA"/>
              </w:rPr>
            </w:pPr>
          </w:p>
        </w:tc>
        <w:tc>
          <w:tcPr>
            <w:tcW w:w="709"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03D1CE91" w14:textId="77777777" w:rsidR="000A1BB6" w:rsidRPr="005F71E6" w:rsidRDefault="000A1BB6" w:rsidP="004338BC">
            <w:pPr>
              <w:jc w:val="right"/>
              <w:rPr>
                <w:rFonts w:asciiTheme="minorHAnsi" w:hAnsiTheme="minorHAnsi" w:cs="Arial"/>
                <w:b/>
                <w:bCs/>
                <w:sz w:val="16"/>
                <w:szCs w:val="16"/>
                <w:lang w:val="en-US" w:eastAsia="en-CA"/>
              </w:rPr>
            </w:pPr>
          </w:p>
        </w:tc>
        <w:tc>
          <w:tcPr>
            <w:tcW w:w="56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22EE4787"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497"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2A3AB806" w14:textId="77777777" w:rsidR="000A1BB6" w:rsidRPr="005F71E6" w:rsidRDefault="000A1BB6" w:rsidP="004338BC">
            <w:pPr>
              <w:rPr>
                <w:rFonts w:asciiTheme="minorHAnsi" w:hAnsiTheme="minorHAnsi" w:cs="Arial"/>
                <w:b/>
                <w:bCs/>
                <w:sz w:val="16"/>
                <w:szCs w:val="16"/>
                <w:lang w:val="en-US" w:eastAsia="en-CA"/>
              </w:rPr>
            </w:pPr>
          </w:p>
        </w:tc>
        <w:tc>
          <w:tcPr>
            <w:tcW w:w="597"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29B27794" w14:textId="77777777" w:rsidR="000A1BB6" w:rsidRPr="005F71E6" w:rsidRDefault="000A1BB6" w:rsidP="00D6616F">
            <w:pPr>
              <w:ind w:firstLineChars="100" w:firstLine="161"/>
              <w:jc w:val="right"/>
              <w:rPr>
                <w:rFonts w:asciiTheme="minorHAnsi" w:hAnsiTheme="minorHAnsi" w:cs="Arial"/>
                <w:b/>
                <w:bCs/>
                <w:sz w:val="16"/>
                <w:szCs w:val="16"/>
                <w:lang w:val="en-US" w:eastAsia="en-CA"/>
              </w:rPr>
            </w:pPr>
          </w:p>
        </w:tc>
        <w:tc>
          <w:tcPr>
            <w:tcW w:w="577"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3EA2217D" w14:textId="77777777" w:rsidR="000A1BB6" w:rsidRPr="005F71E6" w:rsidRDefault="000A1BB6" w:rsidP="004338BC">
            <w:pPr>
              <w:rPr>
                <w:rFonts w:asciiTheme="minorHAnsi" w:hAnsiTheme="minorHAnsi" w:cs="Arial"/>
                <w:b/>
                <w:bCs/>
                <w:sz w:val="16"/>
                <w:szCs w:val="16"/>
                <w:lang w:val="en-US" w:eastAsia="en-CA"/>
              </w:rPr>
            </w:pPr>
          </w:p>
        </w:tc>
        <w:tc>
          <w:tcPr>
            <w:tcW w:w="546"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6CEB7F24" w14:textId="77777777" w:rsidR="000A1BB6" w:rsidRPr="005F71E6" w:rsidRDefault="000A1BB6" w:rsidP="00DC36B9">
            <w:pPr>
              <w:rPr>
                <w:rFonts w:asciiTheme="minorHAnsi" w:hAnsiTheme="minorHAnsi" w:cs="Arial"/>
                <w:b/>
                <w:bCs/>
                <w:sz w:val="16"/>
                <w:szCs w:val="16"/>
                <w:lang w:val="en-US" w:eastAsia="en-CA"/>
              </w:rPr>
            </w:pPr>
          </w:p>
        </w:tc>
        <w:tc>
          <w:tcPr>
            <w:tcW w:w="596"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217973E7" w14:textId="77777777" w:rsidR="000A1BB6" w:rsidRPr="005F71E6" w:rsidRDefault="000A1BB6" w:rsidP="004338BC">
            <w:pPr>
              <w:rPr>
                <w:rFonts w:asciiTheme="minorHAnsi" w:hAnsiTheme="minorHAnsi" w:cs="Arial"/>
                <w:b/>
                <w:bCs/>
                <w:sz w:val="16"/>
                <w:szCs w:val="16"/>
                <w:lang w:val="en-US" w:eastAsia="en-CA"/>
              </w:rPr>
            </w:pPr>
          </w:p>
        </w:tc>
        <w:tc>
          <w:tcPr>
            <w:tcW w:w="595" w:type="dxa"/>
            <w:gridSpan w:val="2"/>
            <w:tcBorders>
              <w:top w:val="single" w:sz="4" w:space="0" w:color="auto"/>
              <w:left w:val="single" w:sz="4" w:space="0" w:color="auto"/>
              <w:bottom w:val="single" w:sz="4" w:space="0" w:color="auto"/>
              <w:right w:val="single" w:sz="4" w:space="0" w:color="auto"/>
            </w:tcBorders>
            <w:shd w:val="clear" w:color="auto" w:fill="FFFFCC"/>
            <w:vAlign w:val="center"/>
            <w:hideMark/>
          </w:tcPr>
          <w:p w14:paraId="4B602714" w14:textId="77777777" w:rsidR="000A1BB6" w:rsidRPr="005F71E6" w:rsidRDefault="000A1BB6" w:rsidP="004338BC">
            <w:pPr>
              <w:rPr>
                <w:rFonts w:asciiTheme="minorHAnsi" w:hAnsiTheme="minorHAnsi" w:cs="Arial"/>
                <w:b/>
                <w:bCs/>
                <w:sz w:val="16"/>
                <w:szCs w:val="16"/>
                <w:lang w:val="en-US" w:eastAsia="en-CA"/>
              </w:rPr>
            </w:pPr>
          </w:p>
        </w:tc>
      </w:tr>
    </w:tbl>
    <w:p w14:paraId="108E57BF" w14:textId="77777777" w:rsidR="004409B6" w:rsidRPr="005F71E6" w:rsidRDefault="004409B6" w:rsidP="004409B6">
      <w:pPr>
        <w:ind w:left="1440"/>
        <w:rPr>
          <w:rFonts w:asciiTheme="minorHAnsi" w:hAnsiTheme="minorHAnsi"/>
          <w:i/>
          <w:lang w:val="en-US"/>
        </w:rPr>
      </w:pPr>
    </w:p>
    <w:tbl>
      <w:tblPr>
        <w:tblW w:w="937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83"/>
        <w:gridCol w:w="992"/>
      </w:tblGrid>
      <w:tr w:rsidR="004409B6" w:rsidRPr="005F71E6" w14:paraId="5F2DF02B" w14:textId="77777777" w:rsidTr="00996756">
        <w:trPr>
          <w:trHeight w:val="315"/>
        </w:trPr>
        <w:tc>
          <w:tcPr>
            <w:tcW w:w="8383" w:type="dxa"/>
            <w:tcBorders>
              <w:top w:val="single" w:sz="4" w:space="0" w:color="auto"/>
              <w:left w:val="single" w:sz="4" w:space="0" w:color="auto"/>
              <w:bottom w:val="single" w:sz="4" w:space="0" w:color="auto"/>
              <w:right w:val="single" w:sz="4" w:space="0" w:color="auto"/>
            </w:tcBorders>
            <w:shd w:val="clear" w:color="auto" w:fill="CCCCCC"/>
            <w:vAlign w:val="center"/>
            <w:hideMark/>
          </w:tcPr>
          <w:p w14:paraId="3FC90551" w14:textId="77777777" w:rsidR="004409B6" w:rsidRPr="005F71E6" w:rsidRDefault="004409B6" w:rsidP="00060D54">
            <w:pPr>
              <w:rPr>
                <w:rFonts w:asciiTheme="minorHAnsi" w:hAnsiTheme="minorHAnsi" w:cs="Calibri"/>
                <w:b/>
                <w:bCs/>
                <w:lang w:val="en-CA" w:eastAsia="en-CA"/>
              </w:rPr>
            </w:pPr>
            <w:r w:rsidRPr="005F71E6">
              <w:rPr>
                <w:rFonts w:asciiTheme="minorHAnsi" w:hAnsiTheme="minorHAnsi" w:cs="Calibri"/>
                <w:b/>
                <w:bCs/>
                <w:lang w:val="en-CA" w:eastAsia="en-CA"/>
              </w:rPr>
              <w:t xml:space="preserve">Total Potential Maintenance Windows Required </w:t>
            </w:r>
            <w:r w:rsidRPr="005F71E6">
              <w:rPr>
                <w:rFonts w:asciiTheme="minorHAnsi" w:hAnsiTheme="minorHAnsi" w:cs="Calibri"/>
                <w:bCs/>
                <w:sz w:val="16"/>
                <w:szCs w:val="16"/>
                <w:lang w:val="en-CA" w:eastAsia="en-CA"/>
              </w:rPr>
              <w:t>(should be the sum of the above)</w:t>
            </w:r>
          </w:p>
        </w:tc>
        <w:tc>
          <w:tcPr>
            <w:tcW w:w="992" w:type="dxa"/>
            <w:tcBorders>
              <w:top w:val="single" w:sz="4" w:space="0" w:color="auto"/>
              <w:left w:val="single" w:sz="4" w:space="0" w:color="auto"/>
              <w:bottom w:val="single" w:sz="4" w:space="0" w:color="auto"/>
              <w:right w:val="single" w:sz="4" w:space="0" w:color="auto"/>
            </w:tcBorders>
            <w:shd w:val="clear" w:color="auto" w:fill="FFFFCC"/>
            <w:vAlign w:val="center"/>
            <w:hideMark/>
          </w:tcPr>
          <w:p w14:paraId="1DDDC07B" w14:textId="77777777" w:rsidR="004409B6" w:rsidRPr="005F71E6" w:rsidRDefault="00435827" w:rsidP="00D6616F">
            <w:pPr>
              <w:ind w:firstLineChars="100" w:firstLine="241"/>
              <w:rPr>
                <w:rFonts w:asciiTheme="minorHAnsi" w:hAnsiTheme="minorHAnsi" w:cs="Calibri"/>
                <w:b/>
                <w:bCs/>
                <w:sz w:val="24"/>
                <w:szCs w:val="24"/>
                <w:lang w:val="en-CA" w:eastAsia="en-CA"/>
              </w:rPr>
            </w:pPr>
            <w:r w:rsidRPr="005C6662">
              <w:rPr>
                <w:rFonts w:asciiTheme="minorHAnsi" w:hAnsiTheme="minorHAnsi" w:cs="Calibri"/>
                <w:b/>
                <w:bCs/>
                <w:sz w:val="24"/>
                <w:szCs w:val="24"/>
                <w:highlight w:val="yellow"/>
                <w:lang w:val="en-CA" w:eastAsia="en-CA"/>
              </w:rPr>
              <w:t>3</w:t>
            </w:r>
          </w:p>
        </w:tc>
      </w:tr>
    </w:tbl>
    <w:p w14:paraId="00639863" w14:textId="77777777" w:rsidR="004409B6" w:rsidRPr="005F71E6" w:rsidRDefault="004409B6" w:rsidP="00792D89">
      <w:pPr>
        <w:ind w:left="1440"/>
        <w:rPr>
          <w:rFonts w:asciiTheme="minorHAnsi" w:hAnsiTheme="minorHAnsi"/>
          <w:i/>
          <w:lang w:val="en-US"/>
        </w:rPr>
      </w:pPr>
    </w:p>
    <w:p w14:paraId="07D9BD9F" w14:textId="77777777" w:rsidR="00792D89" w:rsidRPr="005F71E6" w:rsidRDefault="00792D89" w:rsidP="00792D89">
      <w:pPr>
        <w:rPr>
          <w:rFonts w:asciiTheme="minorHAnsi" w:hAnsiTheme="minorHAnsi"/>
          <w:lang w:val="en-US"/>
        </w:rPr>
      </w:pPr>
    </w:p>
    <w:p w14:paraId="474C4452" w14:textId="77777777" w:rsidR="00792D89" w:rsidRPr="005F71E6" w:rsidRDefault="00792D89" w:rsidP="00792D89">
      <w:pPr>
        <w:ind w:left="1440"/>
        <w:rPr>
          <w:rFonts w:asciiTheme="minorHAnsi" w:hAnsiTheme="minorHAnsi"/>
          <w:i/>
          <w:lang w:val="en-US"/>
        </w:rPr>
      </w:pPr>
    </w:p>
    <w:p w14:paraId="53E5D18C" w14:textId="77777777" w:rsidR="00792D89" w:rsidRPr="005F71E6" w:rsidRDefault="00792D89" w:rsidP="00576C08">
      <w:pPr>
        <w:pStyle w:val="Heading3"/>
        <w:rPr>
          <w:rFonts w:asciiTheme="minorHAnsi" w:hAnsiTheme="minorHAnsi" w:cs="Arial"/>
        </w:rPr>
      </w:pPr>
      <w:bookmarkStart w:id="126" w:name="_Toc367290205"/>
      <w:bookmarkStart w:id="127" w:name="_Toc382316025"/>
      <w:bookmarkStart w:id="128" w:name="_Toc85536786"/>
      <w:r w:rsidRPr="005F71E6">
        <w:rPr>
          <w:rFonts w:asciiTheme="minorHAnsi" w:hAnsiTheme="minorHAnsi" w:cs="Arial"/>
        </w:rPr>
        <w:t>4.</w:t>
      </w:r>
      <w:r w:rsidR="00EC3944" w:rsidRPr="005F71E6">
        <w:rPr>
          <w:rFonts w:asciiTheme="minorHAnsi" w:hAnsiTheme="minorHAnsi" w:cs="Arial"/>
        </w:rPr>
        <w:t>4</w:t>
      </w:r>
      <w:r w:rsidRPr="005F71E6">
        <w:rPr>
          <w:rFonts w:asciiTheme="minorHAnsi" w:hAnsiTheme="minorHAnsi" w:cs="Arial"/>
        </w:rPr>
        <w:t>.</w:t>
      </w:r>
      <w:r w:rsidR="00EC3944" w:rsidRPr="005F71E6">
        <w:rPr>
          <w:rFonts w:asciiTheme="minorHAnsi" w:hAnsiTheme="minorHAnsi" w:cs="Arial"/>
        </w:rPr>
        <w:t>3</w:t>
      </w:r>
      <w:r w:rsidRPr="005F71E6">
        <w:rPr>
          <w:rFonts w:asciiTheme="minorHAnsi" w:hAnsiTheme="minorHAnsi" w:cs="Arial"/>
        </w:rPr>
        <w:t xml:space="preserve"> Partial/Complete Quarantine on Network Elements/Region</w:t>
      </w:r>
      <w:bookmarkEnd w:id="126"/>
      <w:bookmarkEnd w:id="127"/>
      <w:bookmarkEnd w:id="128"/>
      <w:r w:rsidRPr="005F71E6">
        <w:rPr>
          <w:rFonts w:asciiTheme="minorHAnsi" w:hAnsiTheme="minorHAnsi" w:cs="Arial"/>
        </w:rPr>
        <w:t xml:space="preserve"> </w:t>
      </w:r>
    </w:p>
    <w:p w14:paraId="32A4DBA0" w14:textId="77777777" w:rsidR="000C074D" w:rsidRPr="005F71E6" w:rsidRDefault="000C074D" w:rsidP="000C074D">
      <w:pPr>
        <w:ind w:left="1440"/>
        <w:rPr>
          <w:rFonts w:asciiTheme="minorHAnsi" w:hAnsiTheme="minorHAnsi"/>
          <w:i/>
          <w:lang w:val="en-US"/>
        </w:rPr>
      </w:pPr>
      <w:r w:rsidRPr="005F71E6">
        <w:rPr>
          <w:rFonts w:asciiTheme="minorHAnsi" w:hAnsiTheme="minorHAnsi"/>
          <w:i/>
          <w:lang w:val="en-US"/>
        </w:rPr>
        <w:t>N/A</w:t>
      </w:r>
    </w:p>
    <w:p w14:paraId="798A54F3" w14:textId="77777777" w:rsidR="00792D89" w:rsidRPr="005F71E6" w:rsidRDefault="00792D89" w:rsidP="000C074D">
      <w:pPr>
        <w:pStyle w:val="ListParagraph"/>
        <w:ind w:left="2160"/>
        <w:rPr>
          <w:rFonts w:asciiTheme="minorHAnsi" w:hAnsiTheme="minorHAnsi" w:cs="Times New Roman"/>
          <w:i/>
          <w:sz w:val="20"/>
          <w:szCs w:val="20"/>
          <w:lang w:val="en-CA"/>
        </w:rPr>
      </w:pPr>
    </w:p>
    <w:p w14:paraId="4AE9E796" w14:textId="77777777" w:rsidR="00792D89" w:rsidRPr="005F71E6" w:rsidRDefault="00792D89" w:rsidP="00792D89">
      <w:pPr>
        <w:pStyle w:val="ListParagraph"/>
        <w:ind w:left="1980"/>
        <w:rPr>
          <w:rFonts w:asciiTheme="minorHAnsi" w:hAnsiTheme="minorHAnsi"/>
          <w:lang w:val="en-CA"/>
        </w:rPr>
      </w:pPr>
    </w:p>
    <w:p w14:paraId="0A664255" w14:textId="77777777" w:rsidR="00792D89" w:rsidRPr="005F71E6" w:rsidRDefault="00792D89" w:rsidP="00576C08">
      <w:pPr>
        <w:pStyle w:val="Heading3"/>
        <w:rPr>
          <w:rFonts w:asciiTheme="minorHAnsi" w:hAnsiTheme="minorHAnsi" w:cs="Arial"/>
        </w:rPr>
      </w:pPr>
      <w:bookmarkStart w:id="129" w:name="_Toc367290206"/>
      <w:bookmarkStart w:id="130" w:name="_Toc382316026"/>
      <w:bookmarkStart w:id="131" w:name="_Toc85536787"/>
      <w:r w:rsidRPr="005F71E6">
        <w:rPr>
          <w:rFonts w:asciiTheme="minorHAnsi" w:hAnsiTheme="minorHAnsi" w:cs="Arial"/>
        </w:rPr>
        <w:t>4.</w:t>
      </w:r>
      <w:r w:rsidR="00EC3944" w:rsidRPr="005F71E6">
        <w:rPr>
          <w:rFonts w:asciiTheme="minorHAnsi" w:hAnsiTheme="minorHAnsi" w:cs="Arial"/>
        </w:rPr>
        <w:t>4</w:t>
      </w:r>
      <w:r w:rsidRPr="005F71E6">
        <w:rPr>
          <w:rFonts w:asciiTheme="minorHAnsi" w:hAnsiTheme="minorHAnsi" w:cs="Arial"/>
        </w:rPr>
        <w:t>.</w:t>
      </w:r>
      <w:r w:rsidR="00EC3944" w:rsidRPr="005F71E6">
        <w:rPr>
          <w:rFonts w:asciiTheme="minorHAnsi" w:hAnsiTheme="minorHAnsi" w:cs="Arial"/>
        </w:rPr>
        <w:t>4</w:t>
      </w:r>
      <w:r w:rsidRPr="005F71E6">
        <w:rPr>
          <w:rFonts w:asciiTheme="minorHAnsi" w:hAnsiTheme="minorHAnsi" w:cs="Arial"/>
        </w:rPr>
        <w:t xml:space="preserve"> Teams Involved in the change implementation</w:t>
      </w:r>
      <w:bookmarkEnd w:id="129"/>
      <w:bookmarkEnd w:id="130"/>
      <w:bookmarkEnd w:id="131"/>
    </w:p>
    <w:p w14:paraId="100B6C62" w14:textId="77777777" w:rsidR="004715FE" w:rsidRPr="005F71E6" w:rsidRDefault="004715FE" w:rsidP="004715FE">
      <w:pPr>
        <w:rPr>
          <w:rFonts w:asciiTheme="minorHAnsi" w:hAnsiTheme="minorHAnsi"/>
          <w:lang w:val="en-US"/>
        </w:rPr>
      </w:pPr>
    </w:p>
    <w:p w14:paraId="2149933E" w14:textId="77777777" w:rsidR="004715FE" w:rsidRPr="005F71E6" w:rsidRDefault="00901170" w:rsidP="00AF4735">
      <w:pPr>
        <w:ind w:left="450"/>
        <w:jc w:val="both"/>
        <w:rPr>
          <w:rFonts w:asciiTheme="minorHAnsi" w:hAnsiTheme="minorHAnsi" w:cs="Arial"/>
        </w:rPr>
      </w:pPr>
      <w:r w:rsidRPr="005F71E6">
        <w:rPr>
          <w:rFonts w:asciiTheme="minorHAnsi" w:hAnsiTheme="minorHAnsi" w:cs="Arial"/>
        </w:rPr>
        <w:t>IP Core Operation and EMTAC, Headend Engineer</w:t>
      </w:r>
    </w:p>
    <w:p w14:paraId="1EA26860" w14:textId="77777777" w:rsidR="004715FE" w:rsidRPr="005F71E6" w:rsidRDefault="004715FE" w:rsidP="00682734">
      <w:pPr>
        <w:pStyle w:val="Heading3"/>
        <w:ind w:left="1440"/>
        <w:rPr>
          <w:rFonts w:asciiTheme="minorHAnsi" w:hAnsiTheme="minorHAnsi"/>
        </w:rPr>
      </w:pPr>
    </w:p>
    <w:p w14:paraId="578ADCDA" w14:textId="77777777" w:rsidR="00682734" w:rsidRPr="005F71E6" w:rsidRDefault="00682734" w:rsidP="00576C08">
      <w:pPr>
        <w:pStyle w:val="Heading3"/>
        <w:rPr>
          <w:rFonts w:asciiTheme="minorHAnsi" w:hAnsiTheme="minorHAnsi" w:cs="Arial"/>
        </w:rPr>
      </w:pPr>
      <w:bookmarkStart w:id="132" w:name="_Toc382316027"/>
      <w:bookmarkStart w:id="133" w:name="_Toc85536788"/>
      <w:r w:rsidRPr="005F71E6">
        <w:rPr>
          <w:rFonts w:asciiTheme="minorHAnsi" w:hAnsiTheme="minorHAnsi" w:cs="Arial"/>
        </w:rPr>
        <w:t>4.</w:t>
      </w:r>
      <w:r w:rsidR="00EC3944" w:rsidRPr="005F71E6">
        <w:rPr>
          <w:rFonts w:asciiTheme="minorHAnsi" w:hAnsiTheme="minorHAnsi" w:cs="Arial"/>
        </w:rPr>
        <w:t>4</w:t>
      </w:r>
      <w:r w:rsidRPr="005F71E6">
        <w:rPr>
          <w:rFonts w:asciiTheme="minorHAnsi" w:hAnsiTheme="minorHAnsi" w:cs="Arial"/>
        </w:rPr>
        <w:t>.</w:t>
      </w:r>
      <w:r w:rsidR="00EC3944" w:rsidRPr="005F71E6">
        <w:rPr>
          <w:rFonts w:asciiTheme="minorHAnsi" w:hAnsiTheme="minorHAnsi" w:cs="Arial"/>
        </w:rPr>
        <w:t>5</w:t>
      </w:r>
      <w:r w:rsidRPr="005F71E6">
        <w:rPr>
          <w:rFonts w:asciiTheme="minorHAnsi" w:hAnsiTheme="minorHAnsi" w:cs="Arial"/>
        </w:rPr>
        <w:t xml:space="preserve"> Changes to the existing IP and Service Flows</w:t>
      </w:r>
      <w:bookmarkEnd w:id="132"/>
      <w:bookmarkEnd w:id="133"/>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350"/>
        <w:gridCol w:w="1245"/>
        <w:gridCol w:w="1951"/>
      </w:tblGrid>
      <w:tr w:rsidR="00682734" w:rsidRPr="005F71E6" w14:paraId="3764AC32" w14:textId="77777777" w:rsidTr="003C403E">
        <w:trPr>
          <w:trHeight w:val="465"/>
        </w:trPr>
        <w:tc>
          <w:tcPr>
            <w:tcW w:w="1350" w:type="dxa"/>
            <w:shd w:val="clear" w:color="auto" w:fill="auto"/>
          </w:tcPr>
          <w:p w14:paraId="054776F5" w14:textId="3F0A183A" w:rsidR="00682734" w:rsidRPr="005F71E6" w:rsidRDefault="00AE4016" w:rsidP="003C403E">
            <w:pPr>
              <w:spacing w:after="360"/>
              <w:jc w:val="center"/>
              <w:rPr>
                <w:rFonts w:asciiTheme="minorHAnsi" w:hAnsiTheme="minorHAnsi"/>
                <w:b/>
              </w:rPr>
            </w:pPr>
            <w:r w:rsidRPr="005F71E6">
              <w:rPr>
                <w:b/>
              </w:rPr>
              <w:object w:dxaOrig="225" w:dyaOrig="225" w14:anchorId="23B2A78E">
                <v:shape id="_x0000_i1038" type="#_x0000_t75" style="width:12pt;height:10.3pt" o:ole="">
                  <v:imagedata r:id="rId23" o:title=""/>
                </v:shape>
                <w:control r:id="rId24" w:name="CheckBox1252611121" w:shapeid="_x0000_i1038"/>
              </w:object>
            </w:r>
          </w:p>
        </w:tc>
        <w:tc>
          <w:tcPr>
            <w:tcW w:w="1350" w:type="dxa"/>
            <w:shd w:val="clear" w:color="auto" w:fill="auto"/>
          </w:tcPr>
          <w:p w14:paraId="21AB4DBA" w14:textId="77777777" w:rsidR="00682734" w:rsidRPr="005F71E6" w:rsidRDefault="00682734" w:rsidP="003C403E">
            <w:pPr>
              <w:spacing w:after="360"/>
              <w:rPr>
                <w:rFonts w:asciiTheme="minorHAnsi" w:hAnsiTheme="minorHAnsi"/>
                <w:b/>
              </w:rPr>
            </w:pPr>
            <w:r w:rsidRPr="005F71E6">
              <w:rPr>
                <w:rFonts w:asciiTheme="minorHAnsi" w:hAnsiTheme="minorHAnsi"/>
                <w:b/>
              </w:rPr>
              <w:t>Yes</w:t>
            </w:r>
          </w:p>
        </w:tc>
        <w:tc>
          <w:tcPr>
            <w:tcW w:w="1245" w:type="dxa"/>
            <w:shd w:val="clear" w:color="auto" w:fill="auto"/>
          </w:tcPr>
          <w:p w14:paraId="43D19F4D" w14:textId="417FD996" w:rsidR="00682734" w:rsidRPr="005F71E6" w:rsidRDefault="00AE4016" w:rsidP="003C403E">
            <w:pPr>
              <w:spacing w:after="360"/>
              <w:jc w:val="center"/>
              <w:rPr>
                <w:rFonts w:asciiTheme="minorHAnsi" w:hAnsiTheme="minorHAnsi"/>
                <w:b/>
              </w:rPr>
            </w:pPr>
            <w:r w:rsidRPr="005F71E6">
              <w:rPr>
                <w:b/>
              </w:rPr>
              <w:object w:dxaOrig="225" w:dyaOrig="225" w14:anchorId="17D2AB76">
                <v:shape id="_x0000_i1040" type="#_x0000_t75" style="width:12pt;height:10.3pt" o:ole="">
                  <v:imagedata r:id="rId25" o:title=""/>
                </v:shape>
                <w:control r:id="rId26" w:name="CheckBox125251111111111" w:shapeid="_x0000_i1040"/>
              </w:object>
            </w:r>
          </w:p>
        </w:tc>
        <w:tc>
          <w:tcPr>
            <w:tcW w:w="1951" w:type="dxa"/>
            <w:shd w:val="clear" w:color="auto" w:fill="auto"/>
          </w:tcPr>
          <w:p w14:paraId="5BD938CB" w14:textId="77777777" w:rsidR="00682734" w:rsidRPr="005F71E6" w:rsidRDefault="00682734" w:rsidP="003C403E">
            <w:pPr>
              <w:spacing w:after="360"/>
              <w:rPr>
                <w:rFonts w:asciiTheme="minorHAnsi" w:hAnsiTheme="minorHAnsi"/>
                <w:b/>
              </w:rPr>
            </w:pPr>
            <w:r w:rsidRPr="005F71E6">
              <w:rPr>
                <w:rFonts w:asciiTheme="minorHAnsi" w:hAnsiTheme="minorHAnsi"/>
                <w:b/>
              </w:rPr>
              <w:t>No</w:t>
            </w:r>
          </w:p>
        </w:tc>
      </w:tr>
    </w:tbl>
    <w:p w14:paraId="2C2EDBF2" w14:textId="77777777" w:rsidR="00682734" w:rsidRPr="005F71E6" w:rsidRDefault="00682734" w:rsidP="00682734">
      <w:pPr>
        <w:rPr>
          <w:rFonts w:asciiTheme="minorHAnsi" w:hAnsiTheme="minorHAnsi"/>
          <w:lang w:val="en-US"/>
        </w:rPr>
      </w:pPr>
    </w:p>
    <w:p w14:paraId="1CB8AE54" w14:textId="77777777" w:rsidR="006A24DC" w:rsidRPr="005F71E6" w:rsidRDefault="006A24DC" w:rsidP="006A24DC">
      <w:pPr>
        <w:ind w:left="1440"/>
        <w:rPr>
          <w:rFonts w:asciiTheme="minorHAnsi" w:hAnsiTheme="minorHAnsi"/>
          <w:i/>
          <w:lang w:val="en-US"/>
        </w:rPr>
      </w:pPr>
    </w:p>
    <w:p w14:paraId="74049711" w14:textId="77777777" w:rsidR="006A24DC" w:rsidRPr="005F71E6" w:rsidRDefault="006A24DC" w:rsidP="00576C08">
      <w:pPr>
        <w:pStyle w:val="Heading3"/>
        <w:rPr>
          <w:rFonts w:asciiTheme="minorHAnsi" w:hAnsiTheme="minorHAnsi" w:cs="Arial"/>
        </w:rPr>
      </w:pPr>
      <w:bookmarkStart w:id="134" w:name="_Toc382316028"/>
      <w:bookmarkStart w:id="135" w:name="_Toc85536789"/>
      <w:r w:rsidRPr="005F71E6">
        <w:rPr>
          <w:rFonts w:asciiTheme="minorHAnsi" w:hAnsiTheme="minorHAnsi" w:cs="Arial"/>
        </w:rPr>
        <w:t>4.</w:t>
      </w:r>
      <w:r w:rsidR="00EC3944" w:rsidRPr="005F71E6">
        <w:rPr>
          <w:rFonts w:asciiTheme="minorHAnsi" w:hAnsiTheme="minorHAnsi" w:cs="Arial"/>
        </w:rPr>
        <w:t>4</w:t>
      </w:r>
      <w:r w:rsidRPr="005F71E6">
        <w:rPr>
          <w:rFonts w:asciiTheme="minorHAnsi" w:hAnsiTheme="minorHAnsi" w:cs="Arial"/>
        </w:rPr>
        <w:t>.</w:t>
      </w:r>
      <w:r w:rsidR="00EC3944" w:rsidRPr="005F71E6">
        <w:rPr>
          <w:rFonts w:asciiTheme="minorHAnsi" w:hAnsiTheme="minorHAnsi" w:cs="Arial"/>
        </w:rPr>
        <w:t>6</w:t>
      </w:r>
      <w:r w:rsidRPr="005F71E6">
        <w:rPr>
          <w:rFonts w:asciiTheme="minorHAnsi" w:hAnsiTheme="minorHAnsi" w:cs="Arial"/>
        </w:rPr>
        <w:t xml:space="preserve"> Detailed Impact Assessment</w:t>
      </w:r>
      <w:bookmarkEnd w:id="134"/>
      <w:bookmarkEnd w:id="135"/>
      <w:r w:rsidRPr="005F71E6">
        <w:rPr>
          <w:rFonts w:asciiTheme="minorHAnsi" w:hAnsiTheme="minorHAnsi" w:cs="Arial"/>
        </w:rPr>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350"/>
        <w:gridCol w:w="1245"/>
        <w:gridCol w:w="1951"/>
      </w:tblGrid>
      <w:tr w:rsidR="006A24DC" w:rsidRPr="005F71E6" w14:paraId="201084C9" w14:textId="77777777" w:rsidTr="003C403E">
        <w:trPr>
          <w:trHeight w:val="465"/>
        </w:trPr>
        <w:tc>
          <w:tcPr>
            <w:tcW w:w="1350" w:type="dxa"/>
            <w:shd w:val="clear" w:color="auto" w:fill="auto"/>
          </w:tcPr>
          <w:p w14:paraId="6F245D1C" w14:textId="0B8A0E41" w:rsidR="006A24DC" w:rsidRPr="005F71E6" w:rsidRDefault="00AE4016" w:rsidP="003C403E">
            <w:pPr>
              <w:spacing w:after="360"/>
              <w:jc w:val="center"/>
              <w:rPr>
                <w:rFonts w:asciiTheme="minorHAnsi" w:hAnsiTheme="minorHAnsi"/>
                <w:b/>
              </w:rPr>
            </w:pPr>
            <w:r w:rsidRPr="005F71E6">
              <w:rPr>
                <w:b/>
              </w:rPr>
              <w:object w:dxaOrig="225" w:dyaOrig="225" w14:anchorId="08087C2D">
                <v:shape id="_x0000_i1042" type="#_x0000_t75" style="width:12pt;height:10.3pt" o:ole="">
                  <v:imagedata r:id="rId23" o:title=""/>
                </v:shape>
                <w:control r:id="rId27" w:name="CheckBox125261112" w:shapeid="_x0000_i1042"/>
              </w:object>
            </w:r>
          </w:p>
        </w:tc>
        <w:tc>
          <w:tcPr>
            <w:tcW w:w="1350" w:type="dxa"/>
            <w:shd w:val="clear" w:color="auto" w:fill="auto"/>
          </w:tcPr>
          <w:p w14:paraId="6114F7C7" w14:textId="77777777" w:rsidR="006A24DC" w:rsidRPr="005F71E6" w:rsidRDefault="006A24DC" w:rsidP="003C403E">
            <w:pPr>
              <w:spacing w:after="360"/>
              <w:rPr>
                <w:rFonts w:asciiTheme="minorHAnsi" w:hAnsiTheme="minorHAnsi"/>
                <w:b/>
              </w:rPr>
            </w:pPr>
            <w:r w:rsidRPr="005F71E6">
              <w:rPr>
                <w:rFonts w:asciiTheme="minorHAnsi" w:hAnsiTheme="minorHAnsi"/>
                <w:b/>
              </w:rPr>
              <w:t>Yes</w:t>
            </w:r>
          </w:p>
        </w:tc>
        <w:tc>
          <w:tcPr>
            <w:tcW w:w="1245" w:type="dxa"/>
            <w:shd w:val="clear" w:color="auto" w:fill="auto"/>
          </w:tcPr>
          <w:p w14:paraId="7C7269D3" w14:textId="22EB5F56" w:rsidR="006A24DC" w:rsidRPr="005F71E6" w:rsidRDefault="00AE4016" w:rsidP="003C403E">
            <w:pPr>
              <w:spacing w:after="360"/>
              <w:jc w:val="center"/>
              <w:rPr>
                <w:rFonts w:asciiTheme="minorHAnsi" w:hAnsiTheme="minorHAnsi"/>
                <w:b/>
              </w:rPr>
            </w:pPr>
            <w:r w:rsidRPr="005F71E6">
              <w:rPr>
                <w:b/>
              </w:rPr>
              <w:object w:dxaOrig="225" w:dyaOrig="225" w14:anchorId="48908790">
                <v:shape id="_x0000_i1044" type="#_x0000_t75" style="width:12pt;height:10.3pt" o:ole="">
                  <v:imagedata r:id="rId28" o:title=""/>
                </v:shape>
                <w:control r:id="rId29" w:name="CheckBox12525111111111" w:shapeid="_x0000_i1044"/>
              </w:object>
            </w:r>
          </w:p>
        </w:tc>
        <w:tc>
          <w:tcPr>
            <w:tcW w:w="1951" w:type="dxa"/>
            <w:shd w:val="clear" w:color="auto" w:fill="auto"/>
          </w:tcPr>
          <w:p w14:paraId="4C52D05E" w14:textId="77777777" w:rsidR="006A24DC" w:rsidRPr="005F71E6" w:rsidRDefault="006A24DC" w:rsidP="003C403E">
            <w:pPr>
              <w:spacing w:after="360"/>
              <w:rPr>
                <w:rFonts w:asciiTheme="minorHAnsi" w:hAnsiTheme="minorHAnsi"/>
                <w:b/>
              </w:rPr>
            </w:pPr>
            <w:r w:rsidRPr="005F71E6">
              <w:rPr>
                <w:rFonts w:asciiTheme="minorHAnsi" w:hAnsiTheme="minorHAnsi"/>
                <w:b/>
              </w:rPr>
              <w:t>No</w:t>
            </w:r>
          </w:p>
        </w:tc>
      </w:tr>
    </w:tbl>
    <w:p w14:paraId="34C2D64E" w14:textId="77777777" w:rsidR="00792D89" w:rsidRPr="005F71E6" w:rsidRDefault="00792D89" w:rsidP="00792D89">
      <w:pPr>
        <w:pStyle w:val="Heading2"/>
        <w:rPr>
          <w:rFonts w:asciiTheme="minorHAnsi" w:hAnsiTheme="minorHAnsi"/>
        </w:rPr>
      </w:pPr>
    </w:p>
    <w:p w14:paraId="31A44C86" w14:textId="77777777" w:rsidR="00792D89" w:rsidRPr="005F71E6" w:rsidRDefault="00792D89" w:rsidP="00792D89">
      <w:pPr>
        <w:pStyle w:val="Heading2"/>
        <w:rPr>
          <w:rFonts w:asciiTheme="minorHAnsi" w:hAnsiTheme="minorHAnsi"/>
        </w:rPr>
      </w:pPr>
      <w:bookmarkStart w:id="136" w:name="_Toc367290207"/>
      <w:bookmarkStart w:id="137" w:name="_Toc382316029"/>
      <w:bookmarkStart w:id="138" w:name="_Toc85536790"/>
      <w:r w:rsidRPr="005F71E6">
        <w:rPr>
          <w:rFonts w:asciiTheme="minorHAnsi" w:hAnsiTheme="minorHAnsi"/>
        </w:rPr>
        <w:t>4.</w:t>
      </w:r>
      <w:r w:rsidR="00EC3944" w:rsidRPr="005F71E6">
        <w:rPr>
          <w:rFonts w:asciiTheme="minorHAnsi" w:hAnsiTheme="minorHAnsi"/>
        </w:rPr>
        <w:t>5</w:t>
      </w:r>
      <w:r w:rsidRPr="005F71E6">
        <w:rPr>
          <w:rFonts w:asciiTheme="minorHAnsi" w:hAnsiTheme="minorHAnsi"/>
        </w:rPr>
        <w:t xml:space="preserve"> Technical Pre-requisites</w:t>
      </w:r>
      <w:bookmarkEnd w:id="136"/>
      <w:bookmarkEnd w:id="137"/>
      <w:bookmarkEnd w:id="138"/>
    </w:p>
    <w:p w14:paraId="07187086" w14:textId="77777777" w:rsidR="00132E93" w:rsidRPr="005F71E6" w:rsidRDefault="00132E93" w:rsidP="00792D89">
      <w:pPr>
        <w:pStyle w:val="Heading2"/>
        <w:rPr>
          <w:rFonts w:asciiTheme="minorHAnsi" w:hAnsiTheme="minorHAnsi"/>
        </w:rPr>
      </w:pPr>
      <w:bookmarkStart w:id="139" w:name="_Toc367290208"/>
    </w:p>
    <w:p w14:paraId="4FA16EDD" w14:textId="77777777" w:rsidR="00792D89" w:rsidRPr="005F71E6" w:rsidRDefault="00792D89" w:rsidP="00792D89">
      <w:pPr>
        <w:pStyle w:val="Heading2"/>
        <w:rPr>
          <w:rFonts w:asciiTheme="minorHAnsi" w:hAnsiTheme="minorHAnsi"/>
        </w:rPr>
      </w:pPr>
      <w:bookmarkStart w:id="140" w:name="_Toc382316030"/>
      <w:bookmarkStart w:id="141" w:name="_Toc85536791"/>
      <w:r w:rsidRPr="005F71E6">
        <w:rPr>
          <w:rFonts w:asciiTheme="minorHAnsi" w:hAnsiTheme="minorHAnsi"/>
        </w:rPr>
        <w:t>4.</w:t>
      </w:r>
      <w:r w:rsidR="00EC3944" w:rsidRPr="005F71E6">
        <w:rPr>
          <w:rFonts w:asciiTheme="minorHAnsi" w:hAnsiTheme="minorHAnsi"/>
        </w:rPr>
        <w:t>6</w:t>
      </w:r>
      <w:r w:rsidRPr="005F71E6">
        <w:rPr>
          <w:rFonts w:asciiTheme="minorHAnsi" w:hAnsiTheme="minorHAnsi"/>
        </w:rPr>
        <w:t xml:space="preserve"> Technical Co-requisites</w:t>
      </w:r>
      <w:bookmarkEnd w:id="139"/>
      <w:bookmarkEnd w:id="140"/>
      <w:bookmarkEnd w:id="141"/>
    </w:p>
    <w:p w14:paraId="7F26F83C" w14:textId="77777777" w:rsidR="00792D89" w:rsidRPr="005F71E6" w:rsidRDefault="00792D89" w:rsidP="00792D89">
      <w:pPr>
        <w:rPr>
          <w:rFonts w:asciiTheme="minorHAnsi" w:hAnsiTheme="minorHAnsi"/>
          <w:lang w:val="en-US"/>
        </w:rPr>
      </w:pPr>
    </w:p>
    <w:p w14:paraId="150E21D7" w14:textId="77777777" w:rsidR="00792D89" w:rsidRPr="005F71E6" w:rsidRDefault="00792D89" w:rsidP="00792D89">
      <w:pPr>
        <w:pStyle w:val="Heading2"/>
        <w:rPr>
          <w:rFonts w:asciiTheme="minorHAnsi" w:hAnsiTheme="minorHAnsi"/>
        </w:rPr>
      </w:pPr>
      <w:bookmarkStart w:id="142" w:name="_Toc346099301"/>
      <w:bookmarkStart w:id="143" w:name="_Toc382316031"/>
      <w:bookmarkStart w:id="144" w:name="_Toc85536792"/>
      <w:bookmarkStart w:id="145" w:name="_Toc367290209"/>
      <w:r w:rsidRPr="005F71E6">
        <w:rPr>
          <w:rFonts w:asciiTheme="minorHAnsi" w:hAnsiTheme="minorHAnsi"/>
        </w:rPr>
        <w:t>4.</w:t>
      </w:r>
      <w:r w:rsidR="00EC3944" w:rsidRPr="005F71E6">
        <w:rPr>
          <w:rFonts w:asciiTheme="minorHAnsi" w:hAnsiTheme="minorHAnsi"/>
        </w:rPr>
        <w:t>7</w:t>
      </w:r>
      <w:r w:rsidRPr="005F71E6">
        <w:rPr>
          <w:rFonts w:asciiTheme="minorHAnsi" w:hAnsiTheme="minorHAnsi"/>
        </w:rPr>
        <w:t xml:space="preserve"> Potential CBU Impacts/Risks</w:t>
      </w:r>
      <w:bookmarkEnd w:id="142"/>
      <w:bookmarkEnd w:id="143"/>
      <w:bookmarkEnd w:id="144"/>
      <w:r w:rsidRPr="005F71E6">
        <w:rPr>
          <w:rFonts w:asciiTheme="minorHAnsi" w:hAnsiTheme="minorHAnsi"/>
        </w:rPr>
        <w:t xml:space="preserve"> </w:t>
      </w:r>
      <w:bookmarkEnd w:id="145"/>
    </w:p>
    <w:p w14:paraId="5A34FB50" w14:textId="77777777" w:rsidR="00792D89" w:rsidRPr="005F71E6" w:rsidRDefault="00792D89" w:rsidP="00792D89">
      <w:pPr>
        <w:rPr>
          <w:rFonts w:asciiTheme="minorHAnsi" w:hAnsiTheme="minorHAnsi"/>
          <w:lang w:val="en-US"/>
        </w:rPr>
      </w:pPr>
    </w:p>
    <w:p w14:paraId="3D9A0D78" w14:textId="77777777" w:rsidR="00792D89" w:rsidRPr="005F71E6" w:rsidRDefault="00792D89" w:rsidP="00792D89">
      <w:pPr>
        <w:pStyle w:val="Heading2"/>
        <w:rPr>
          <w:rFonts w:asciiTheme="minorHAnsi" w:hAnsiTheme="minorHAnsi"/>
        </w:rPr>
      </w:pPr>
      <w:bookmarkStart w:id="146" w:name="_Toc367290210"/>
      <w:bookmarkStart w:id="147" w:name="_Toc382316032"/>
      <w:bookmarkStart w:id="148" w:name="_Toc85536793"/>
      <w:r w:rsidRPr="005F71E6">
        <w:rPr>
          <w:rFonts w:asciiTheme="minorHAnsi" w:hAnsiTheme="minorHAnsi"/>
        </w:rPr>
        <w:t>4.</w:t>
      </w:r>
      <w:r w:rsidR="00EC3944" w:rsidRPr="005F71E6">
        <w:rPr>
          <w:rFonts w:asciiTheme="minorHAnsi" w:hAnsiTheme="minorHAnsi"/>
        </w:rPr>
        <w:t>8</w:t>
      </w:r>
      <w:r w:rsidRPr="005F71E6">
        <w:rPr>
          <w:rFonts w:asciiTheme="minorHAnsi" w:hAnsiTheme="minorHAnsi"/>
        </w:rPr>
        <w:t xml:space="preserve"> </w:t>
      </w:r>
      <w:r w:rsidR="00EA1170" w:rsidRPr="005F71E6">
        <w:rPr>
          <w:rFonts w:asciiTheme="minorHAnsi" w:hAnsiTheme="minorHAnsi"/>
        </w:rPr>
        <w:t xml:space="preserve">IP Flow -- </w:t>
      </w:r>
      <w:r w:rsidRPr="005F71E6">
        <w:rPr>
          <w:rFonts w:asciiTheme="minorHAnsi" w:hAnsiTheme="minorHAnsi"/>
        </w:rPr>
        <w:t>Security</w:t>
      </w:r>
      <w:bookmarkEnd w:id="146"/>
      <w:bookmarkEnd w:id="147"/>
      <w:bookmarkEnd w:id="148"/>
    </w:p>
    <w:p w14:paraId="5A039387" w14:textId="77777777" w:rsidR="000C074D" w:rsidRPr="005F71E6" w:rsidRDefault="000C074D" w:rsidP="000C074D">
      <w:pPr>
        <w:ind w:left="720"/>
        <w:rPr>
          <w:rFonts w:asciiTheme="minorHAnsi" w:hAnsiTheme="minorHAnsi"/>
          <w:i/>
          <w:lang w:val="en-US"/>
        </w:rPr>
      </w:pPr>
      <w:r w:rsidRPr="005F71E6">
        <w:rPr>
          <w:rFonts w:asciiTheme="minorHAnsi" w:hAnsiTheme="minorHAnsi"/>
          <w:i/>
          <w:lang w:val="en-US"/>
        </w:rPr>
        <w:t>N/A</w:t>
      </w:r>
    </w:p>
    <w:p w14:paraId="563F8133" w14:textId="77777777" w:rsidR="00792D89" w:rsidRPr="005F71E6" w:rsidRDefault="00792D89" w:rsidP="00792D89">
      <w:pPr>
        <w:pStyle w:val="BodyText"/>
        <w:ind w:left="1440"/>
        <w:rPr>
          <w:rFonts w:asciiTheme="minorHAnsi" w:hAnsiTheme="minorHAnsi"/>
          <w:i/>
        </w:rPr>
      </w:pPr>
    </w:p>
    <w:p w14:paraId="5D4C7597" w14:textId="77777777" w:rsidR="00792D89" w:rsidRPr="005F71E6" w:rsidRDefault="00792D89" w:rsidP="00576C08">
      <w:pPr>
        <w:pStyle w:val="Heading3"/>
        <w:rPr>
          <w:rFonts w:asciiTheme="minorHAnsi" w:hAnsiTheme="minorHAnsi" w:cs="Arial"/>
        </w:rPr>
      </w:pPr>
      <w:bookmarkStart w:id="149" w:name="_Toc367290211"/>
      <w:bookmarkStart w:id="150" w:name="_Toc382316033"/>
      <w:bookmarkStart w:id="151" w:name="_Toc85536794"/>
      <w:r w:rsidRPr="005F71E6">
        <w:rPr>
          <w:rFonts w:asciiTheme="minorHAnsi" w:hAnsiTheme="minorHAnsi" w:cs="Arial"/>
        </w:rPr>
        <w:t>4.</w:t>
      </w:r>
      <w:r w:rsidR="00EC3944" w:rsidRPr="005F71E6">
        <w:rPr>
          <w:rFonts w:asciiTheme="minorHAnsi" w:hAnsiTheme="minorHAnsi" w:cs="Arial"/>
        </w:rPr>
        <w:t>8</w:t>
      </w:r>
      <w:r w:rsidRPr="005F71E6">
        <w:rPr>
          <w:rFonts w:asciiTheme="minorHAnsi" w:hAnsiTheme="minorHAnsi" w:cs="Arial"/>
        </w:rPr>
        <w:t>.1 Network Security</w:t>
      </w:r>
      <w:bookmarkEnd w:id="149"/>
      <w:bookmarkEnd w:id="150"/>
      <w:bookmarkEnd w:id="151"/>
    </w:p>
    <w:p w14:paraId="5948098E" w14:textId="77777777" w:rsidR="00792D89" w:rsidRPr="005F71E6" w:rsidRDefault="000C074D" w:rsidP="000C074D">
      <w:pPr>
        <w:ind w:left="709"/>
        <w:rPr>
          <w:rFonts w:asciiTheme="minorHAnsi" w:hAnsiTheme="minorHAnsi"/>
          <w:lang w:val="en-US"/>
        </w:rPr>
      </w:pPr>
      <w:r w:rsidRPr="005F71E6">
        <w:rPr>
          <w:rFonts w:asciiTheme="minorHAnsi" w:hAnsiTheme="minorHAnsi"/>
          <w:i/>
          <w:lang w:val="en-US"/>
        </w:rPr>
        <w:t>Please reference detail logical design configuration template.</w:t>
      </w:r>
    </w:p>
    <w:p w14:paraId="3BA37569" w14:textId="77777777" w:rsidR="00576C08" w:rsidRPr="005F71E6" w:rsidRDefault="00576C08" w:rsidP="00576C08">
      <w:pPr>
        <w:pStyle w:val="Heading3"/>
        <w:rPr>
          <w:rFonts w:asciiTheme="minorHAnsi" w:hAnsiTheme="minorHAnsi" w:cs="Arial"/>
        </w:rPr>
      </w:pPr>
      <w:bookmarkStart w:id="152" w:name="_Toc367290212"/>
      <w:bookmarkStart w:id="153" w:name="_Toc382316034"/>
    </w:p>
    <w:p w14:paraId="08DC1B68" w14:textId="77777777" w:rsidR="00792D89" w:rsidRPr="005F71E6" w:rsidRDefault="00792D89" w:rsidP="00576C08">
      <w:pPr>
        <w:pStyle w:val="Heading3"/>
        <w:rPr>
          <w:rFonts w:asciiTheme="minorHAnsi" w:hAnsiTheme="minorHAnsi" w:cs="Arial"/>
        </w:rPr>
      </w:pPr>
      <w:bookmarkStart w:id="154" w:name="_Toc85536795"/>
      <w:r w:rsidRPr="005F71E6">
        <w:rPr>
          <w:rFonts w:asciiTheme="minorHAnsi" w:hAnsiTheme="minorHAnsi" w:cs="Arial"/>
        </w:rPr>
        <w:t>4.</w:t>
      </w:r>
      <w:r w:rsidR="00EC3944" w:rsidRPr="005F71E6">
        <w:rPr>
          <w:rFonts w:asciiTheme="minorHAnsi" w:hAnsiTheme="minorHAnsi" w:cs="Arial"/>
        </w:rPr>
        <w:t>8</w:t>
      </w:r>
      <w:r w:rsidRPr="005F71E6">
        <w:rPr>
          <w:rFonts w:asciiTheme="minorHAnsi" w:hAnsiTheme="minorHAnsi" w:cs="Arial"/>
        </w:rPr>
        <w:t>.2 System Classifications</w:t>
      </w:r>
      <w:bookmarkEnd w:id="152"/>
      <w:bookmarkEnd w:id="153"/>
      <w:bookmarkEnd w:id="154"/>
    </w:p>
    <w:p w14:paraId="7F142B96" w14:textId="77777777" w:rsidR="00792D89" w:rsidRPr="005F71E6" w:rsidRDefault="00792D89" w:rsidP="00792D89">
      <w:pPr>
        <w:rPr>
          <w:rFonts w:asciiTheme="minorHAnsi" w:hAnsiTheme="minorHAnsi"/>
          <w:lang w:val="en-US"/>
        </w:rPr>
      </w:pPr>
    </w:p>
    <w:p w14:paraId="43D90C48" w14:textId="77777777" w:rsidR="00792D89" w:rsidRPr="005F71E6" w:rsidRDefault="00792D89" w:rsidP="00576C08">
      <w:pPr>
        <w:pStyle w:val="Heading3"/>
        <w:rPr>
          <w:rFonts w:asciiTheme="minorHAnsi" w:hAnsiTheme="minorHAnsi" w:cs="Arial"/>
        </w:rPr>
      </w:pPr>
      <w:bookmarkStart w:id="155" w:name="_Toc367290213"/>
      <w:bookmarkStart w:id="156" w:name="_Toc382316035"/>
      <w:bookmarkStart w:id="157" w:name="_Toc85536796"/>
      <w:r w:rsidRPr="005F71E6">
        <w:rPr>
          <w:rFonts w:asciiTheme="minorHAnsi" w:hAnsiTheme="minorHAnsi" w:cs="Arial"/>
        </w:rPr>
        <w:t>4.</w:t>
      </w:r>
      <w:r w:rsidR="00EC3944" w:rsidRPr="005F71E6">
        <w:rPr>
          <w:rFonts w:asciiTheme="minorHAnsi" w:hAnsiTheme="minorHAnsi" w:cs="Arial"/>
        </w:rPr>
        <w:t>8</w:t>
      </w:r>
      <w:r w:rsidRPr="005F71E6">
        <w:rPr>
          <w:rFonts w:asciiTheme="minorHAnsi" w:hAnsiTheme="minorHAnsi" w:cs="Arial"/>
        </w:rPr>
        <w:t>.3 Server Hardening</w:t>
      </w:r>
      <w:bookmarkEnd w:id="155"/>
      <w:bookmarkEnd w:id="156"/>
      <w:bookmarkEnd w:id="157"/>
    </w:p>
    <w:p w14:paraId="78B90A7B" w14:textId="77777777" w:rsidR="00792D89" w:rsidRPr="005F71E6" w:rsidRDefault="000C074D" w:rsidP="000C074D">
      <w:pPr>
        <w:ind w:left="709"/>
        <w:rPr>
          <w:rFonts w:asciiTheme="minorHAnsi" w:hAnsiTheme="minorHAnsi"/>
          <w:lang w:val="en-US"/>
        </w:rPr>
      </w:pPr>
      <w:r w:rsidRPr="005F71E6">
        <w:rPr>
          <w:rFonts w:asciiTheme="minorHAnsi" w:hAnsiTheme="minorHAnsi"/>
          <w:i/>
          <w:lang w:val="en-US"/>
        </w:rPr>
        <w:t>Please reference detail logical design configuration template.</w:t>
      </w:r>
    </w:p>
    <w:p w14:paraId="6DD41933" w14:textId="77777777" w:rsidR="00576C08" w:rsidRPr="005F71E6" w:rsidRDefault="00576C08" w:rsidP="00576C08">
      <w:pPr>
        <w:pStyle w:val="Heading3"/>
        <w:rPr>
          <w:rFonts w:asciiTheme="minorHAnsi" w:hAnsiTheme="minorHAnsi" w:cs="Arial"/>
        </w:rPr>
      </w:pPr>
      <w:bookmarkStart w:id="158" w:name="_Toc367290215"/>
      <w:bookmarkStart w:id="159" w:name="_Toc382316036"/>
    </w:p>
    <w:p w14:paraId="7CD7B7EE" w14:textId="77777777" w:rsidR="00792D89" w:rsidRPr="005F71E6" w:rsidRDefault="00792D89" w:rsidP="00576C08">
      <w:pPr>
        <w:pStyle w:val="Heading3"/>
        <w:rPr>
          <w:rFonts w:asciiTheme="minorHAnsi" w:hAnsiTheme="minorHAnsi" w:cs="Arial"/>
        </w:rPr>
      </w:pPr>
      <w:bookmarkStart w:id="160" w:name="_Toc85536797"/>
      <w:r w:rsidRPr="005F71E6">
        <w:rPr>
          <w:rFonts w:asciiTheme="minorHAnsi" w:hAnsiTheme="minorHAnsi" w:cs="Arial"/>
        </w:rPr>
        <w:t>4.</w:t>
      </w:r>
      <w:r w:rsidR="00EC3944" w:rsidRPr="005F71E6">
        <w:rPr>
          <w:rFonts w:asciiTheme="minorHAnsi" w:hAnsiTheme="minorHAnsi" w:cs="Arial"/>
        </w:rPr>
        <w:t>8</w:t>
      </w:r>
      <w:r w:rsidRPr="005F71E6">
        <w:rPr>
          <w:rFonts w:asciiTheme="minorHAnsi" w:hAnsiTheme="minorHAnsi" w:cs="Arial"/>
        </w:rPr>
        <w:t>.</w:t>
      </w:r>
      <w:r w:rsidR="00EC3944" w:rsidRPr="005F71E6">
        <w:rPr>
          <w:rFonts w:asciiTheme="minorHAnsi" w:hAnsiTheme="minorHAnsi" w:cs="Arial"/>
        </w:rPr>
        <w:t>4</w:t>
      </w:r>
      <w:r w:rsidRPr="005F71E6">
        <w:rPr>
          <w:rFonts w:asciiTheme="minorHAnsi" w:hAnsiTheme="minorHAnsi" w:cs="Arial"/>
        </w:rPr>
        <w:t xml:space="preserve"> Lawful Intercept requirements</w:t>
      </w:r>
      <w:bookmarkEnd w:id="158"/>
      <w:bookmarkEnd w:id="159"/>
      <w:bookmarkEnd w:id="160"/>
    </w:p>
    <w:p w14:paraId="7AB80FC8" w14:textId="77777777" w:rsidR="00792D89" w:rsidRPr="005F71E6" w:rsidRDefault="00792D89" w:rsidP="00792D89">
      <w:pPr>
        <w:pStyle w:val="Heading2"/>
        <w:rPr>
          <w:rFonts w:asciiTheme="minorHAnsi" w:hAnsiTheme="minorHAnsi"/>
        </w:rPr>
      </w:pPr>
    </w:p>
    <w:p w14:paraId="02426246" w14:textId="77777777" w:rsidR="00792D89" w:rsidRPr="005F71E6" w:rsidRDefault="00792D89" w:rsidP="00792D89">
      <w:pPr>
        <w:pStyle w:val="Heading2"/>
        <w:rPr>
          <w:rFonts w:asciiTheme="minorHAnsi" w:hAnsiTheme="minorHAnsi"/>
        </w:rPr>
      </w:pPr>
      <w:bookmarkStart w:id="161" w:name="_Toc367290216"/>
      <w:bookmarkStart w:id="162" w:name="_Toc382316037"/>
      <w:bookmarkStart w:id="163" w:name="_Toc85536798"/>
      <w:r w:rsidRPr="005F71E6">
        <w:rPr>
          <w:rFonts w:asciiTheme="minorHAnsi" w:hAnsiTheme="minorHAnsi"/>
        </w:rPr>
        <w:t>4.</w:t>
      </w:r>
      <w:r w:rsidR="00EC3944" w:rsidRPr="005F71E6">
        <w:rPr>
          <w:rFonts w:asciiTheme="minorHAnsi" w:hAnsiTheme="minorHAnsi"/>
        </w:rPr>
        <w:t>9</w:t>
      </w:r>
      <w:r w:rsidRPr="005F71E6">
        <w:rPr>
          <w:rFonts w:asciiTheme="minorHAnsi" w:hAnsiTheme="minorHAnsi"/>
        </w:rPr>
        <w:t xml:space="preserve"> Testing</w:t>
      </w:r>
      <w:bookmarkEnd w:id="161"/>
      <w:bookmarkEnd w:id="162"/>
      <w:bookmarkEnd w:id="163"/>
    </w:p>
    <w:p w14:paraId="47C0B939" w14:textId="77777777" w:rsidR="00792D89" w:rsidRPr="005F71E6" w:rsidRDefault="00792D89" w:rsidP="00792D89">
      <w:pPr>
        <w:rPr>
          <w:rFonts w:asciiTheme="minorHAnsi" w:hAnsiTheme="minorHAnsi"/>
          <w:lang w:val="en-US"/>
        </w:rPr>
      </w:pPr>
    </w:p>
    <w:p w14:paraId="478E967A" w14:textId="77777777" w:rsidR="00792D89" w:rsidRPr="005F71E6" w:rsidRDefault="00792D89" w:rsidP="00576C08">
      <w:pPr>
        <w:pStyle w:val="Heading3"/>
        <w:rPr>
          <w:rFonts w:asciiTheme="minorHAnsi" w:hAnsiTheme="minorHAnsi" w:cs="Arial"/>
        </w:rPr>
      </w:pPr>
      <w:bookmarkStart w:id="164" w:name="_Toc367290217"/>
      <w:bookmarkStart w:id="165" w:name="_Toc382316038"/>
      <w:bookmarkStart w:id="166" w:name="_Toc85536799"/>
      <w:r w:rsidRPr="005F71E6">
        <w:rPr>
          <w:rFonts w:asciiTheme="minorHAnsi" w:hAnsiTheme="minorHAnsi" w:cs="Arial"/>
        </w:rPr>
        <w:t>4.</w:t>
      </w:r>
      <w:r w:rsidR="00EC3944" w:rsidRPr="005F71E6">
        <w:rPr>
          <w:rFonts w:asciiTheme="minorHAnsi" w:hAnsiTheme="minorHAnsi" w:cs="Arial"/>
        </w:rPr>
        <w:t>9</w:t>
      </w:r>
      <w:r w:rsidRPr="005F71E6">
        <w:rPr>
          <w:rFonts w:asciiTheme="minorHAnsi" w:hAnsiTheme="minorHAnsi" w:cs="Arial"/>
        </w:rPr>
        <w:t>.1 Testing to be executed</w:t>
      </w:r>
      <w:bookmarkEnd w:id="164"/>
      <w:bookmarkEnd w:id="165"/>
      <w:bookmarkEnd w:id="166"/>
    </w:p>
    <w:p w14:paraId="442F9DD6" w14:textId="77777777" w:rsidR="00792D89" w:rsidRPr="005F71E6" w:rsidRDefault="000C074D" w:rsidP="000C074D">
      <w:pPr>
        <w:pStyle w:val="BodyText"/>
        <w:ind w:left="709"/>
        <w:rPr>
          <w:rFonts w:asciiTheme="minorHAnsi" w:hAnsiTheme="minorHAnsi"/>
          <w:lang w:val="en-US"/>
        </w:rPr>
      </w:pPr>
      <w:r w:rsidRPr="005F71E6">
        <w:rPr>
          <w:rFonts w:asciiTheme="minorHAnsi" w:hAnsiTheme="minorHAnsi"/>
          <w:i/>
          <w:lang w:val="en-US"/>
        </w:rPr>
        <w:t>Please reference detail logical design configuration template.</w:t>
      </w:r>
    </w:p>
    <w:p w14:paraId="71C6FA93" w14:textId="77777777" w:rsidR="00576C08" w:rsidRPr="005F71E6" w:rsidRDefault="00576C08" w:rsidP="00576C08">
      <w:pPr>
        <w:pStyle w:val="Heading3"/>
        <w:rPr>
          <w:rFonts w:asciiTheme="minorHAnsi" w:hAnsiTheme="minorHAnsi" w:cs="Arial"/>
        </w:rPr>
      </w:pPr>
      <w:bookmarkStart w:id="167" w:name="_Toc367290218"/>
      <w:bookmarkStart w:id="168" w:name="_Toc382316039"/>
    </w:p>
    <w:p w14:paraId="7987BF74" w14:textId="77777777" w:rsidR="00792D89" w:rsidRPr="005F71E6" w:rsidRDefault="00792D89" w:rsidP="00576C08">
      <w:pPr>
        <w:pStyle w:val="Heading3"/>
        <w:rPr>
          <w:rFonts w:asciiTheme="minorHAnsi" w:hAnsiTheme="minorHAnsi" w:cs="Arial"/>
        </w:rPr>
      </w:pPr>
      <w:bookmarkStart w:id="169" w:name="_Toc85536800"/>
      <w:r w:rsidRPr="005F71E6">
        <w:rPr>
          <w:rFonts w:asciiTheme="minorHAnsi" w:hAnsiTheme="minorHAnsi" w:cs="Arial"/>
        </w:rPr>
        <w:t>4.</w:t>
      </w:r>
      <w:r w:rsidR="00EC3944" w:rsidRPr="005F71E6">
        <w:rPr>
          <w:rFonts w:asciiTheme="minorHAnsi" w:hAnsiTheme="minorHAnsi" w:cs="Arial"/>
        </w:rPr>
        <w:t>9</w:t>
      </w:r>
      <w:r w:rsidRPr="005F71E6">
        <w:rPr>
          <w:rFonts w:asciiTheme="minorHAnsi" w:hAnsiTheme="minorHAnsi" w:cs="Arial"/>
        </w:rPr>
        <w:t>.2 Tools &amp; Test Equipment Required</w:t>
      </w:r>
      <w:bookmarkEnd w:id="167"/>
      <w:bookmarkEnd w:id="168"/>
      <w:bookmarkEnd w:id="169"/>
    </w:p>
    <w:p w14:paraId="67C8AE43" w14:textId="77777777" w:rsidR="00792D89" w:rsidRPr="005F71E6" w:rsidRDefault="000C074D" w:rsidP="000C074D">
      <w:pPr>
        <w:pStyle w:val="BodyText"/>
        <w:ind w:left="709"/>
        <w:rPr>
          <w:rFonts w:asciiTheme="minorHAnsi" w:hAnsiTheme="minorHAnsi"/>
          <w:i/>
        </w:rPr>
      </w:pPr>
      <w:r w:rsidRPr="005F71E6">
        <w:rPr>
          <w:rFonts w:asciiTheme="minorHAnsi" w:hAnsiTheme="minorHAnsi"/>
          <w:i/>
          <w:lang w:val="en-US"/>
        </w:rPr>
        <w:t xml:space="preserve"> Please reference detail logical design configuration template.</w:t>
      </w:r>
    </w:p>
    <w:p w14:paraId="18D23A8D" w14:textId="77777777" w:rsidR="0027547A" w:rsidRPr="005F71E6" w:rsidRDefault="0027547A" w:rsidP="00EC313A">
      <w:pPr>
        <w:pStyle w:val="Heading1"/>
        <w:rPr>
          <w:rFonts w:asciiTheme="minorHAnsi" w:hAnsiTheme="minorHAnsi"/>
        </w:rPr>
      </w:pPr>
      <w:bookmarkStart w:id="170" w:name="_Toc382316040"/>
      <w:bookmarkStart w:id="171" w:name="_Toc85536801"/>
      <w:r w:rsidRPr="005F71E6">
        <w:rPr>
          <w:rFonts w:asciiTheme="minorHAnsi" w:hAnsiTheme="minorHAnsi"/>
        </w:rPr>
        <w:t>5.0 Execution section</w:t>
      </w:r>
      <w:bookmarkEnd w:id="170"/>
      <w:bookmarkEnd w:id="171"/>
      <w:r w:rsidR="00A945A4" w:rsidRPr="005F71E6">
        <w:rPr>
          <w:rFonts w:asciiTheme="minorHAnsi" w:hAnsiTheme="minorHAnsi"/>
        </w:rPr>
        <w:t xml:space="preserve">      </w:t>
      </w:r>
    </w:p>
    <w:p w14:paraId="541CF083" w14:textId="77777777" w:rsidR="0027547A" w:rsidRPr="005F71E6" w:rsidRDefault="0027547A" w:rsidP="00EC313A">
      <w:pPr>
        <w:pStyle w:val="BodyText"/>
        <w:rPr>
          <w:rFonts w:asciiTheme="minorHAnsi" w:hAnsiTheme="minorHAnsi"/>
          <w:lang w:val="en-US"/>
        </w:rPr>
      </w:pPr>
    </w:p>
    <w:p w14:paraId="7543C1C1" w14:textId="77777777" w:rsidR="00C150C9" w:rsidRPr="005F71E6" w:rsidRDefault="00C150C9" w:rsidP="00C150C9">
      <w:pPr>
        <w:pStyle w:val="Heading2"/>
        <w:rPr>
          <w:rFonts w:asciiTheme="minorHAnsi" w:hAnsiTheme="minorHAnsi"/>
        </w:rPr>
      </w:pPr>
      <w:bookmarkStart w:id="172" w:name="_Toc346099307"/>
      <w:bookmarkStart w:id="173" w:name="_Toc382316041"/>
      <w:bookmarkStart w:id="174" w:name="_Toc85536802"/>
      <w:r w:rsidRPr="005F71E6">
        <w:rPr>
          <w:rFonts w:asciiTheme="minorHAnsi" w:hAnsiTheme="minorHAnsi"/>
        </w:rPr>
        <w:t>5.1 Timing</w:t>
      </w:r>
      <w:bookmarkEnd w:id="172"/>
      <w:bookmarkEnd w:id="173"/>
      <w:bookmarkEnd w:id="174"/>
      <w:r w:rsidR="00EE37EF" w:rsidRPr="005F71E6">
        <w:rPr>
          <w:rFonts w:asciiTheme="minorHAnsi" w:hAnsiTheme="minorHAnsi"/>
        </w:rPr>
        <w:t xml:space="preserve">  </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3"/>
        <w:gridCol w:w="4961"/>
      </w:tblGrid>
      <w:tr w:rsidR="00702E01" w:rsidRPr="005F71E6" w14:paraId="48ECE12C" w14:textId="77777777" w:rsidTr="00B530E3">
        <w:tc>
          <w:tcPr>
            <w:tcW w:w="2693" w:type="dxa"/>
            <w:shd w:val="clear" w:color="auto" w:fill="CCCCCC"/>
          </w:tcPr>
          <w:p w14:paraId="436D0618" w14:textId="77777777" w:rsidR="00702E01" w:rsidRPr="005F71E6" w:rsidRDefault="00702E01" w:rsidP="00702E01">
            <w:pPr>
              <w:pStyle w:val="BodyText"/>
              <w:rPr>
                <w:rFonts w:asciiTheme="minorHAnsi" w:hAnsiTheme="minorHAnsi"/>
                <w:b/>
                <w:lang w:val="en-US"/>
              </w:rPr>
            </w:pPr>
            <w:r w:rsidRPr="005F71E6">
              <w:rPr>
                <w:rFonts w:asciiTheme="minorHAnsi" w:hAnsiTheme="minorHAnsi"/>
                <w:b/>
                <w:lang w:val="en-US"/>
              </w:rPr>
              <w:t>Customer Requested Due Date</w:t>
            </w:r>
          </w:p>
        </w:tc>
        <w:tc>
          <w:tcPr>
            <w:tcW w:w="4961" w:type="dxa"/>
            <w:shd w:val="clear" w:color="auto" w:fill="auto"/>
          </w:tcPr>
          <w:p w14:paraId="488F9FA9" w14:textId="77777777" w:rsidR="00702E01" w:rsidRPr="004B1953" w:rsidRDefault="004B1953" w:rsidP="00702E01">
            <w:pPr>
              <w:pStyle w:val="BodyText"/>
              <w:rPr>
                <w:rFonts w:asciiTheme="minorHAnsi" w:hAnsiTheme="minorHAnsi"/>
                <w:sz w:val="22"/>
                <w:szCs w:val="22"/>
                <w:lang w:val="en-US"/>
              </w:rPr>
            </w:pPr>
            <w:r w:rsidRPr="004B1953">
              <w:rPr>
                <w:rFonts w:asciiTheme="minorHAnsi" w:hAnsiTheme="minorHAnsi"/>
                <w:sz w:val="22"/>
                <w:szCs w:val="22"/>
                <w:lang w:val="en-US"/>
              </w:rPr>
              <w:t>NA</w:t>
            </w:r>
          </w:p>
        </w:tc>
      </w:tr>
      <w:tr w:rsidR="00702E01" w:rsidRPr="005F71E6" w14:paraId="1905D405" w14:textId="77777777" w:rsidTr="00996756">
        <w:tc>
          <w:tcPr>
            <w:tcW w:w="2693" w:type="dxa"/>
            <w:shd w:val="clear" w:color="auto" w:fill="CCCCCC"/>
          </w:tcPr>
          <w:p w14:paraId="42873977" w14:textId="77777777" w:rsidR="00702E01" w:rsidRPr="005F71E6" w:rsidRDefault="00702E01" w:rsidP="00702E01">
            <w:pPr>
              <w:pStyle w:val="BodyText"/>
              <w:rPr>
                <w:rFonts w:asciiTheme="minorHAnsi" w:hAnsiTheme="minorHAnsi"/>
                <w:b/>
                <w:lang w:val="en-US"/>
              </w:rPr>
            </w:pPr>
            <w:r w:rsidRPr="005F71E6">
              <w:rPr>
                <w:rFonts w:asciiTheme="minorHAnsi" w:hAnsiTheme="minorHAnsi"/>
                <w:b/>
                <w:lang w:val="en-US"/>
              </w:rPr>
              <w:t>Anticipated Completion Date</w:t>
            </w:r>
          </w:p>
        </w:tc>
        <w:tc>
          <w:tcPr>
            <w:tcW w:w="4961" w:type="dxa"/>
            <w:shd w:val="clear" w:color="auto" w:fill="auto"/>
          </w:tcPr>
          <w:p w14:paraId="58B453F5" w14:textId="08409723" w:rsidR="00702E01" w:rsidRPr="004B1953" w:rsidRDefault="00A03A27" w:rsidP="002E3CBB">
            <w:pPr>
              <w:pStyle w:val="BodyText"/>
              <w:rPr>
                <w:rFonts w:asciiTheme="minorHAnsi" w:hAnsiTheme="minorHAnsi"/>
                <w:sz w:val="22"/>
                <w:szCs w:val="22"/>
                <w:lang w:val="en-US"/>
              </w:rPr>
            </w:pPr>
            <w:r>
              <w:rPr>
                <w:rFonts w:asciiTheme="minorHAnsi" w:hAnsiTheme="minorHAnsi"/>
                <w:highlight w:val="yellow"/>
              </w:rPr>
              <w:t/>
            </w:r>
          </w:p>
        </w:tc>
      </w:tr>
    </w:tbl>
    <w:p w14:paraId="0FA37A84" w14:textId="77777777" w:rsidR="00C150C9" w:rsidRPr="005F71E6" w:rsidRDefault="00C150C9" w:rsidP="00C150C9">
      <w:pPr>
        <w:pStyle w:val="BodyText"/>
        <w:rPr>
          <w:rFonts w:asciiTheme="minorHAnsi" w:hAnsiTheme="minorHAnsi"/>
          <w:lang w:val="en-US"/>
        </w:rPr>
      </w:pPr>
    </w:p>
    <w:p w14:paraId="0D9FE45C" w14:textId="77777777" w:rsidR="0027547A" w:rsidRPr="005F71E6" w:rsidRDefault="0027547A" w:rsidP="00EC313A">
      <w:pPr>
        <w:pStyle w:val="Heading2"/>
        <w:rPr>
          <w:rFonts w:asciiTheme="minorHAnsi" w:hAnsiTheme="minorHAnsi"/>
        </w:rPr>
      </w:pPr>
      <w:bookmarkStart w:id="175" w:name="_Toc382316042"/>
      <w:bookmarkStart w:id="176" w:name="_Toc85536803"/>
      <w:r w:rsidRPr="005F71E6">
        <w:rPr>
          <w:rFonts w:asciiTheme="minorHAnsi" w:hAnsiTheme="minorHAnsi"/>
        </w:rPr>
        <w:t>5.</w:t>
      </w:r>
      <w:r w:rsidR="00C150C9" w:rsidRPr="005F71E6">
        <w:rPr>
          <w:rFonts w:asciiTheme="minorHAnsi" w:hAnsiTheme="minorHAnsi"/>
        </w:rPr>
        <w:t xml:space="preserve">2 </w:t>
      </w:r>
      <w:r w:rsidRPr="005F71E6">
        <w:rPr>
          <w:rFonts w:asciiTheme="minorHAnsi" w:hAnsiTheme="minorHAnsi"/>
        </w:rPr>
        <w:t>Project Dependencies</w:t>
      </w:r>
      <w:bookmarkEnd w:id="175"/>
      <w:bookmarkEnd w:id="176"/>
    </w:p>
    <w:p w14:paraId="4A085F0F" w14:textId="77777777" w:rsidR="000E3546" w:rsidRPr="005F71E6" w:rsidRDefault="000E3546" w:rsidP="000E3546">
      <w:pPr>
        <w:rPr>
          <w:rFonts w:asciiTheme="minorHAnsi" w:hAnsiTheme="minorHAnsi"/>
          <w:lang w:val="en-US"/>
        </w:rPr>
      </w:pPr>
    </w:p>
    <w:p w14:paraId="3E33A0C9" w14:textId="77777777" w:rsidR="000E3546" w:rsidRPr="005F71E6" w:rsidRDefault="000E3546" w:rsidP="000E3546">
      <w:pPr>
        <w:rPr>
          <w:rFonts w:asciiTheme="minorHAnsi" w:hAnsiTheme="minorHAnsi"/>
          <w:lang w:val="en-US"/>
        </w:rPr>
      </w:pPr>
    </w:p>
    <w:p w14:paraId="5DAC0CCB" w14:textId="77777777" w:rsidR="0027547A" w:rsidRPr="005F71E6" w:rsidRDefault="0027547A" w:rsidP="00576C08">
      <w:pPr>
        <w:pStyle w:val="Heading3"/>
        <w:rPr>
          <w:rFonts w:asciiTheme="minorHAnsi" w:hAnsiTheme="minorHAnsi" w:cs="Arial"/>
        </w:rPr>
      </w:pPr>
      <w:bookmarkStart w:id="177" w:name="_Toc382316043"/>
      <w:bookmarkStart w:id="178" w:name="_Toc85536804"/>
      <w:r w:rsidRPr="005F71E6">
        <w:rPr>
          <w:rFonts w:asciiTheme="minorHAnsi" w:hAnsiTheme="minorHAnsi" w:cs="Arial"/>
        </w:rPr>
        <w:t>5.</w:t>
      </w:r>
      <w:r w:rsidR="00C150C9" w:rsidRPr="005F71E6">
        <w:rPr>
          <w:rFonts w:asciiTheme="minorHAnsi" w:hAnsiTheme="minorHAnsi" w:cs="Arial"/>
        </w:rPr>
        <w:t>2</w:t>
      </w:r>
      <w:r w:rsidRPr="005F71E6">
        <w:rPr>
          <w:rFonts w:asciiTheme="minorHAnsi" w:hAnsiTheme="minorHAnsi" w:cs="Arial"/>
        </w:rPr>
        <w:t>.1 Project Pre-requisites</w:t>
      </w:r>
      <w:bookmarkEnd w:id="177"/>
      <w:bookmarkEnd w:id="178"/>
    </w:p>
    <w:p w14:paraId="2C73B66B" w14:textId="77777777" w:rsidR="008B5C0C" w:rsidRPr="005F71E6" w:rsidRDefault="008B5C0C" w:rsidP="008B5C0C">
      <w:pPr>
        <w:rPr>
          <w:rFonts w:asciiTheme="minorHAnsi" w:hAnsiTheme="minorHAnsi"/>
          <w:lang w:val="en-US"/>
        </w:rPr>
      </w:pPr>
      <w:bookmarkStart w:id="179" w:name="_Toc382316044"/>
    </w:p>
    <w:p w14:paraId="6E29E535" w14:textId="77777777" w:rsidR="0027547A" w:rsidRPr="005F71E6" w:rsidRDefault="0027547A" w:rsidP="00576C08">
      <w:pPr>
        <w:pStyle w:val="Heading3"/>
        <w:rPr>
          <w:rFonts w:asciiTheme="minorHAnsi" w:hAnsiTheme="minorHAnsi" w:cs="Arial"/>
        </w:rPr>
      </w:pPr>
      <w:bookmarkStart w:id="180" w:name="_Toc85536805"/>
      <w:r w:rsidRPr="005F71E6">
        <w:rPr>
          <w:rFonts w:asciiTheme="minorHAnsi" w:hAnsiTheme="minorHAnsi" w:cs="Arial"/>
        </w:rPr>
        <w:t>5.</w:t>
      </w:r>
      <w:r w:rsidR="00C150C9" w:rsidRPr="005F71E6">
        <w:rPr>
          <w:rFonts w:asciiTheme="minorHAnsi" w:hAnsiTheme="minorHAnsi" w:cs="Arial"/>
        </w:rPr>
        <w:t>2</w:t>
      </w:r>
      <w:r w:rsidRPr="005F71E6">
        <w:rPr>
          <w:rFonts w:asciiTheme="minorHAnsi" w:hAnsiTheme="minorHAnsi" w:cs="Arial"/>
        </w:rPr>
        <w:t>.2 Project Co-requisites</w:t>
      </w:r>
      <w:bookmarkEnd w:id="179"/>
      <w:bookmarkEnd w:id="180"/>
    </w:p>
    <w:p w14:paraId="584B2740" w14:textId="77777777" w:rsidR="00576C08" w:rsidRPr="005F71E6" w:rsidRDefault="00576C08" w:rsidP="00576C08">
      <w:pPr>
        <w:pStyle w:val="Heading3"/>
        <w:rPr>
          <w:rFonts w:asciiTheme="minorHAnsi" w:hAnsiTheme="minorHAnsi" w:cs="Arial"/>
        </w:rPr>
      </w:pPr>
      <w:bookmarkStart w:id="181" w:name="_Toc382316045"/>
    </w:p>
    <w:p w14:paraId="562DABF9" w14:textId="77777777" w:rsidR="0027547A" w:rsidRPr="005F71E6" w:rsidRDefault="0027547A" w:rsidP="00576C08">
      <w:pPr>
        <w:pStyle w:val="Heading3"/>
        <w:rPr>
          <w:rFonts w:asciiTheme="minorHAnsi" w:hAnsiTheme="minorHAnsi" w:cs="Arial"/>
        </w:rPr>
      </w:pPr>
      <w:bookmarkStart w:id="182" w:name="_Toc85536806"/>
      <w:r w:rsidRPr="005F71E6">
        <w:rPr>
          <w:rFonts w:asciiTheme="minorHAnsi" w:hAnsiTheme="minorHAnsi" w:cs="Arial"/>
        </w:rPr>
        <w:t>5.</w:t>
      </w:r>
      <w:r w:rsidR="00C150C9" w:rsidRPr="005F71E6">
        <w:rPr>
          <w:rFonts w:asciiTheme="minorHAnsi" w:hAnsiTheme="minorHAnsi" w:cs="Arial"/>
        </w:rPr>
        <w:t>2</w:t>
      </w:r>
      <w:r w:rsidRPr="005F71E6">
        <w:rPr>
          <w:rFonts w:asciiTheme="minorHAnsi" w:hAnsiTheme="minorHAnsi" w:cs="Arial"/>
        </w:rPr>
        <w:t xml:space="preserve">.3 </w:t>
      </w:r>
      <w:r w:rsidR="008A4A26" w:rsidRPr="005F71E6">
        <w:rPr>
          <w:rFonts w:asciiTheme="minorHAnsi" w:hAnsiTheme="minorHAnsi" w:cs="Arial"/>
        </w:rPr>
        <w:t xml:space="preserve">Dependent or </w:t>
      </w:r>
      <w:r w:rsidRPr="005F71E6">
        <w:rPr>
          <w:rFonts w:asciiTheme="minorHAnsi" w:hAnsiTheme="minorHAnsi" w:cs="Arial"/>
        </w:rPr>
        <w:t>Related Projects</w:t>
      </w:r>
      <w:bookmarkEnd w:id="181"/>
      <w:bookmarkEnd w:id="182"/>
    </w:p>
    <w:p w14:paraId="312B549D" w14:textId="77777777" w:rsidR="0027547A" w:rsidRPr="005F71E6" w:rsidRDefault="0027547A" w:rsidP="00996756">
      <w:pPr>
        <w:pStyle w:val="BodyText"/>
        <w:rPr>
          <w:rFonts w:asciiTheme="minorHAnsi" w:hAnsiTheme="minorHAnsi"/>
          <w:i/>
          <w:lang w:val="en-US"/>
        </w:rPr>
      </w:pPr>
    </w:p>
    <w:p w14:paraId="6659C6C0" w14:textId="77777777" w:rsidR="0027547A" w:rsidRPr="005F71E6" w:rsidRDefault="0027547A" w:rsidP="00EC313A">
      <w:pPr>
        <w:pStyle w:val="Heading2"/>
        <w:rPr>
          <w:rFonts w:asciiTheme="minorHAnsi" w:hAnsiTheme="minorHAnsi"/>
        </w:rPr>
      </w:pPr>
      <w:bookmarkStart w:id="183" w:name="_Toc382316046"/>
      <w:bookmarkStart w:id="184" w:name="_Toc85536807"/>
      <w:r w:rsidRPr="005F71E6">
        <w:rPr>
          <w:rFonts w:asciiTheme="minorHAnsi" w:hAnsiTheme="minorHAnsi"/>
        </w:rPr>
        <w:t>5.</w:t>
      </w:r>
      <w:r w:rsidR="00C150C9" w:rsidRPr="005F71E6">
        <w:rPr>
          <w:rFonts w:asciiTheme="minorHAnsi" w:hAnsiTheme="minorHAnsi"/>
        </w:rPr>
        <w:t>3</w:t>
      </w:r>
      <w:r w:rsidRPr="005F71E6">
        <w:rPr>
          <w:rFonts w:asciiTheme="minorHAnsi" w:hAnsiTheme="minorHAnsi"/>
        </w:rPr>
        <w:t xml:space="preserve"> </w:t>
      </w:r>
      <w:r w:rsidR="00C942D8" w:rsidRPr="005F71E6">
        <w:rPr>
          <w:rFonts w:asciiTheme="minorHAnsi" w:hAnsiTheme="minorHAnsi"/>
        </w:rPr>
        <w:t>Migration, Decommissioning and Redeployment Activities</w:t>
      </w:r>
      <w:bookmarkEnd w:id="183"/>
      <w:bookmarkEnd w:id="184"/>
    </w:p>
    <w:p w14:paraId="1D2AAB0A" w14:textId="77777777" w:rsidR="00996756" w:rsidRPr="005F71E6" w:rsidRDefault="00996756" w:rsidP="00996756">
      <w:pPr>
        <w:rPr>
          <w:rFonts w:asciiTheme="minorHAnsi" w:hAnsiTheme="minorHAnsi"/>
          <w:lang w:val="en-US"/>
        </w:rPr>
      </w:pPr>
    </w:p>
    <w:p w14:paraId="08F058B5" w14:textId="77777777" w:rsidR="0027547A" w:rsidRPr="005F71E6" w:rsidRDefault="0027547A" w:rsidP="00EC313A">
      <w:pPr>
        <w:pStyle w:val="BodyText"/>
        <w:ind w:left="709"/>
        <w:rPr>
          <w:rFonts w:asciiTheme="minorHAnsi" w:hAnsiTheme="minorHAnsi"/>
        </w:rPr>
      </w:pPr>
    </w:p>
    <w:p w14:paraId="0787C278" w14:textId="77777777" w:rsidR="00F06C0E" w:rsidRPr="005F71E6" w:rsidRDefault="00F06C0E" w:rsidP="00F06C0E">
      <w:pPr>
        <w:pStyle w:val="Heading2"/>
        <w:rPr>
          <w:rFonts w:asciiTheme="minorHAnsi" w:hAnsiTheme="minorHAnsi"/>
        </w:rPr>
      </w:pPr>
      <w:bookmarkStart w:id="185" w:name="_Toc346099309"/>
      <w:bookmarkStart w:id="186" w:name="_Toc382316047"/>
      <w:bookmarkStart w:id="187" w:name="_Toc85536808"/>
      <w:r w:rsidRPr="005F71E6">
        <w:rPr>
          <w:rFonts w:asciiTheme="minorHAnsi" w:hAnsiTheme="minorHAnsi"/>
        </w:rPr>
        <w:t xml:space="preserve">5.4 </w:t>
      </w:r>
      <w:r w:rsidR="00C942D8" w:rsidRPr="005F71E6">
        <w:rPr>
          <w:rFonts w:asciiTheme="minorHAnsi" w:hAnsiTheme="minorHAnsi"/>
        </w:rPr>
        <w:t xml:space="preserve">Sequencing and </w:t>
      </w:r>
      <w:proofErr w:type="gramStart"/>
      <w:r w:rsidRPr="005F71E6">
        <w:rPr>
          <w:rFonts w:asciiTheme="minorHAnsi" w:hAnsiTheme="minorHAnsi"/>
        </w:rPr>
        <w:t>High Level</w:t>
      </w:r>
      <w:proofErr w:type="gramEnd"/>
      <w:r w:rsidRPr="005F71E6">
        <w:rPr>
          <w:rFonts w:asciiTheme="minorHAnsi" w:hAnsiTheme="minorHAnsi"/>
        </w:rPr>
        <w:t xml:space="preserve"> steps</w:t>
      </w:r>
      <w:bookmarkEnd w:id="185"/>
      <w:bookmarkEnd w:id="186"/>
      <w:bookmarkEnd w:id="187"/>
    </w:p>
    <w:p w14:paraId="7E3C173C" w14:textId="77777777" w:rsidR="00F06C0E" w:rsidRPr="005F71E6" w:rsidRDefault="00F06C0E" w:rsidP="00206D28">
      <w:pPr>
        <w:ind w:left="450"/>
        <w:jc w:val="both"/>
        <w:rPr>
          <w:rFonts w:asciiTheme="minorHAnsi" w:hAnsiTheme="minorHAnsi" w:cs="Arial"/>
        </w:rPr>
      </w:pPr>
    </w:p>
    <w:p w14:paraId="625447FD" w14:textId="77777777" w:rsidR="007E51CD" w:rsidRPr="005F71E6" w:rsidRDefault="007E51CD" w:rsidP="007E51CD">
      <w:pPr>
        <w:pStyle w:val="BodyText"/>
        <w:ind w:left="426" w:right="4"/>
        <w:jc w:val="both"/>
        <w:rPr>
          <w:rFonts w:asciiTheme="minorHAnsi" w:hAnsiTheme="minorHAnsi" w:cstheme="minorHAnsi"/>
          <w:lang w:val="en-US"/>
        </w:rPr>
      </w:pPr>
      <w:r w:rsidRPr="005F71E6">
        <w:rPr>
          <w:rFonts w:asciiTheme="minorHAnsi" w:hAnsiTheme="minorHAnsi" w:cstheme="minorHAnsi"/>
          <w:lang w:val="en-US"/>
        </w:rPr>
        <w:t>Once all hardware modules are installed and the chassis is powered at site, the initial logical configuration will need to be performed through command line interface (CLI) via an out-of-band connection.</w:t>
      </w:r>
    </w:p>
    <w:p w14:paraId="565AA407" w14:textId="77777777" w:rsidR="007E51CD" w:rsidRPr="005F71E6" w:rsidRDefault="007E51CD" w:rsidP="007E51CD">
      <w:pPr>
        <w:pStyle w:val="BodyText"/>
        <w:spacing w:after="240"/>
        <w:ind w:left="426" w:right="4"/>
        <w:jc w:val="both"/>
        <w:rPr>
          <w:rFonts w:asciiTheme="minorHAnsi" w:hAnsiTheme="minorHAnsi" w:cstheme="minorHAnsi"/>
          <w:lang w:val="en-US"/>
        </w:rPr>
      </w:pPr>
      <w:r w:rsidRPr="005F71E6">
        <w:rPr>
          <w:rFonts w:asciiTheme="minorHAnsi" w:hAnsiTheme="minorHAnsi" w:cstheme="minorHAnsi"/>
          <w:lang w:val="en-US"/>
        </w:rPr>
        <w:t>Following is the step-by-step summary of procedure:</w:t>
      </w:r>
    </w:p>
    <w:p w14:paraId="6E5388B1" w14:textId="77777777" w:rsidR="004139CD" w:rsidRPr="005F71E6" w:rsidRDefault="004139CD" w:rsidP="004139CD">
      <w:pPr>
        <w:pStyle w:val="BodyText"/>
        <w:spacing w:before="120"/>
        <w:ind w:left="426" w:right="4"/>
        <w:jc w:val="both"/>
        <w:rPr>
          <w:rFonts w:asciiTheme="minorHAnsi" w:hAnsiTheme="minorHAnsi" w:cstheme="minorHAnsi"/>
          <w:b/>
          <w:color w:val="0070C0"/>
          <w:lang w:val="en-US"/>
        </w:rPr>
      </w:pPr>
      <w:r w:rsidRPr="005F71E6">
        <w:rPr>
          <w:rFonts w:asciiTheme="minorHAnsi" w:hAnsiTheme="minorHAnsi" w:cstheme="minorHAnsi"/>
          <w:b/>
          <w:color w:val="0070C0"/>
          <w:lang w:val="en-US"/>
        </w:rPr>
        <w:t>Stage - I: Does not require maintenance Window</w:t>
      </w:r>
    </w:p>
    <w:p w14:paraId="15AFDA93"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 Connect to the Alcatel-Lucent 7750 SR PE router</w:t>
      </w:r>
    </w:p>
    <w:p w14:paraId="1660FF03"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2: Configure the boot option file (BOF)</w:t>
      </w:r>
    </w:p>
    <w:p w14:paraId="2223E61E"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3: Perform the basic system configurations</w:t>
      </w:r>
    </w:p>
    <w:p w14:paraId="563FC013"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4 Configure the Line cards</w:t>
      </w:r>
    </w:p>
    <w:p w14:paraId="66B87510"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5 Configure the ports</w:t>
      </w:r>
    </w:p>
    <w:p w14:paraId="4D6FD0B0"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6 Configure the Logical router interfaces and router configurations</w:t>
      </w:r>
    </w:p>
    <w:p w14:paraId="55A5BCAA"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7 Configure the System Security Configurations</w:t>
      </w:r>
    </w:p>
    <w:p w14:paraId="52439F99"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lastRenderedPageBreak/>
        <w:t>Step 8: Configure OSPF</w:t>
      </w:r>
      <w:r w:rsidR="00A229C3" w:rsidRPr="005F71E6">
        <w:rPr>
          <w:rFonts w:asciiTheme="minorHAnsi" w:hAnsiTheme="minorHAnsi" w:cstheme="minorHAnsi"/>
        </w:rPr>
        <w:t>/ISIS</w:t>
      </w:r>
    </w:p>
    <w:p w14:paraId="074E8242"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9: Configure BGP</w:t>
      </w:r>
    </w:p>
    <w:p w14:paraId="69E7D100"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10: Configure LDP</w:t>
      </w:r>
    </w:p>
    <w:p w14:paraId="7D49E196"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11: Configure Protocol Independent Multicast (PIM)</w:t>
      </w:r>
    </w:p>
    <w:p w14:paraId="1660299C"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12: Configure Service Distribution Points (SDP)</w:t>
      </w:r>
    </w:p>
    <w:p w14:paraId="022911BA"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13: Configure the Network Quality of service (QoS)</w:t>
      </w:r>
    </w:p>
    <w:p w14:paraId="7C99CE0E"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14: Final Configuration tasks</w:t>
      </w:r>
    </w:p>
    <w:p w14:paraId="3382E5DA"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15: Configure RDI related pre-defined configurations</w:t>
      </w:r>
    </w:p>
    <w:p w14:paraId="3FB8A2DA"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16: Configure EPL/EVPL related pre-defined configurations</w:t>
      </w:r>
    </w:p>
    <w:p w14:paraId="294C6A0D"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17: Configure NNI related pre-defined configurations</w:t>
      </w:r>
    </w:p>
    <w:p w14:paraId="738D3AED" w14:textId="77777777" w:rsidR="004139CD" w:rsidRPr="005F71E6" w:rsidRDefault="004139CD" w:rsidP="004139CD">
      <w:pPr>
        <w:pStyle w:val="BodyText"/>
        <w:spacing w:before="240"/>
        <w:ind w:left="426" w:right="4"/>
        <w:jc w:val="both"/>
        <w:rPr>
          <w:rFonts w:asciiTheme="minorHAnsi" w:hAnsiTheme="minorHAnsi" w:cstheme="minorHAnsi"/>
          <w:b/>
          <w:color w:val="0070C0"/>
          <w:lang w:val="en-US"/>
        </w:rPr>
      </w:pPr>
      <w:r w:rsidRPr="005F71E6">
        <w:rPr>
          <w:rFonts w:asciiTheme="minorHAnsi" w:hAnsiTheme="minorHAnsi" w:cstheme="minorHAnsi"/>
          <w:b/>
          <w:color w:val="0070C0"/>
          <w:lang w:val="en-US"/>
        </w:rPr>
        <w:t xml:space="preserve">Stage - II: Does require a separate maintenance Window </w:t>
      </w:r>
    </w:p>
    <w:p w14:paraId="0C1A9DDF" w14:textId="77777777" w:rsidR="004139CD" w:rsidRPr="005F71E6" w:rsidRDefault="00E90D96" w:rsidP="004139CD">
      <w:pPr>
        <w:pStyle w:val="BodyText"/>
        <w:ind w:left="720" w:right="4"/>
        <w:jc w:val="both"/>
        <w:rPr>
          <w:rFonts w:asciiTheme="minorHAnsi" w:hAnsiTheme="minorHAnsi" w:cstheme="minorHAnsi"/>
        </w:rPr>
      </w:pPr>
      <w:r>
        <w:rPr>
          <w:rFonts w:asciiTheme="minorHAnsi" w:hAnsiTheme="minorHAnsi" w:cstheme="minorHAnsi"/>
        </w:rPr>
        <w:t xml:space="preserve">Step 1: Configuring the </w:t>
      </w:r>
      <w:r w:rsidR="00B543D9">
        <w:rPr>
          <w:rFonts w:asciiTheme="minorHAnsi" w:hAnsiTheme="minorHAnsi" w:cstheme="minorHAnsi"/>
        </w:rPr>
        <w:t>D</w:t>
      </w:r>
      <w:r w:rsidR="004139CD" w:rsidRPr="005F71E6">
        <w:rPr>
          <w:rFonts w:asciiTheme="minorHAnsi" w:hAnsiTheme="minorHAnsi" w:cstheme="minorHAnsi"/>
        </w:rPr>
        <w:t>GWs</w:t>
      </w:r>
    </w:p>
    <w:p w14:paraId="74272C94" w14:textId="77777777" w:rsidR="004139CD" w:rsidRPr="005F71E6" w:rsidRDefault="004139CD" w:rsidP="004139CD">
      <w:pPr>
        <w:pStyle w:val="BodyText"/>
        <w:ind w:left="720" w:right="4"/>
        <w:jc w:val="both"/>
        <w:rPr>
          <w:rFonts w:asciiTheme="minorHAnsi" w:hAnsiTheme="minorHAnsi" w:cstheme="minorHAnsi"/>
        </w:rPr>
      </w:pPr>
      <w:r w:rsidRPr="005F71E6">
        <w:rPr>
          <w:rFonts w:asciiTheme="minorHAnsi" w:hAnsiTheme="minorHAnsi" w:cstheme="minorHAnsi"/>
        </w:rPr>
        <w:t>Step 2: Configuring the route reflectors</w:t>
      </w:r>
    </w:p>
    <w:p w14:paraId="1DE62F4A" w14:textId="77777777" w:rsidR="004139CD" w:rsidRPr="005F71E6" w:rsidRDefault="004139CD" w:rsidP="004139CD">
      <w:pPr>
        <w:pStyle w:val="BodyText"/>
        <w:spacing w:before="240"/>
        <w:ind w:left="426"/>
        <w:jc w:val="both"/>
        <w:rPr>
          <w:rFonts w:asciiTheme="minorHAnsi" w:hAnsiTheme="minorHAnsi" w:cs="Arial"/>
          <w:b/>
          <w:color w:val="FF0000"/>
        </w:rPr>
      </w:pPr>
      <w:r w:rsidRPr="005F71E6">
        <w:rPr>
          <w:rFonts w:asciiTheme="minorHAnsi" w:hAnsiTheme="minorHAnsi" w:cs="Arial"/>
          <w:b/>
          <w:color w:val="FF0000"/>
        </w:rPr>
        <w:t>NOTE: Step 12 SDP configurations can be done through SAM, the configuration in this Network Integration document is for reference purpose only. SDP needs to be configured between all existing AGW’s, and new AGW/</w:t>
      </w:r>
      <w:r w:rsidR="00541B3B">
        <w:rPr>
          <w:rFonts w:asciiTheme="minorHAnsi" w:hAnsiTheme="minorHAnsi" w:cs="Arial"/>
          <w:b/>
          <w:color w:val="FF0000"/>
        </w:rPr>
        <w:t>DGW</w:t>
      </w:r>
      <w:r w:rsidRPr="005F71E6">
        <w:rPr>
          <w:rFonts w:asciiTheme="minorHAnsi" w:hAnsiTheme="minorHAnsi" w:cs="Arial"/>
          <w:b/>
          <w:color w:val="FF0000"/>
        </w:rPr>
        <w:t>’s.</w:t>
      </w:r>
    </w:p>
    <w:p w14:paraId="22B0F7BC" w14:textId="77777777" w:rsidR="004139CD" w:rsidRPr="005F71E6" w:rsidRDefault="004139CD" w:rsidP="004139CD">
      <w:pPr>
        <w:pStyle w:val="BodyText"/>
        <w:spacing w:before="240"/>
        <w:ind w:left="426"/>
        <w:jc w:val="both"/>
        <w:rPr>
          <w:rFonts w:asciiTheme="minorHAnsi" w:hAnsiTheme="minorHAnsi" w:cs="Arial"/>
          <w:b/>
          <w:color w:val="FF0000"/>
        </w:rPr>
      </w:pPr>
      <w:r w:rsidRPr="005F71E6">
        <w:rPr>
          <w:rFonts w:asciiTheme="minorHAnsi" w:hAnsiTheme="minorHAnsi" w:cs="Arial"/>
          <w:b/>
          <w:color w:val="FF0000"/>
        </w:rPr>
        <w:t>NOTE: All configurations in the following sections are for EXAMPLE only; DO NOT CUT AND PASTE.</w:t>
      </w:r>
    </w:p>
    <w:p w14:paraId="7A1CB691" w14:textId="77777777" w:rsidR="007E51CD" w:rsidRPr="005F71E6" w:rsidRDefault="007E51CD" w:rsidP="000A5F0A">
      <w:pPr>
        <w:pStyle w:val="BodyText"/>
        <w:spacing w:before="240"/>
        <w:ind w:left="426"/>
        <w:jc w:val="both"/>
        <w:rPr>
          <w:rFonts w:asciiTheme="minorHAnsi" w:hAnsiTheme="minorHAnsi" w:cs="Arial"/>
          <w:b/>
          <w:color w:val="FF0000"/>
        </w:rPr>
      </w:pPr>
    </w:p>
    <w:p w14:paraId="3A94DF9F" w14:textId="77777777" w:rsidR="007E51CD" w:rsidRPr="005F71E6" w:rsidRDefault="007E51CD" w:rsidP="007E51CD">
      <w:pPr>
        <w:pStyle w:val="Heading3"/>
        <w:rPr>
          <w:rFonts w:asciiTheme="minorHAnsi" w:hAnsiTheme="minorHAnsi" w:cs="Arial"/>
        </w:rPr>
      </w:pPr>
      <w:bookmarkStart w:id="188" w:name="_Toc358030291"/>
      <w:bookmarkStart w:id="189" w:name="_Toc370457115"/>
      <w:bookmarkStart w:id="190" w:name="_Toc85536809"/>
      <w:r w:rsidRPr="005F71E6">
        <w:rPr>
          <w:rFonts w:asciiTheme="minorHAnsi" w:hAnsiTheme="minorHAnsi" w:cs="Arial"/>
        </w:rPr>
        <w:t>5.4.1 Connecting to the Alcatel-Lucent 7750 SR PE router</w:t>
      </w:r>
      <w:bookmarkEnd w:id="188"/>
      <w:bookmarkEnd w:id="189"/>
      <w:bookmarkEnd w:id="190"/>
      <w:r w:rsidRPr="005F71E6">
        <w:rPr>
          <w:rFonts w:asciiTheme="minorHAnsi" w:hAnsiTheme="minorHAnsi" w:cs="Arial"/>
        </w:rPr>
        <w:t xml:space="preserve"> </w:t>
      </w:r>
    </w:p>
    <w:p w14:paraId="7C53B5D8" w14:textId="77777777" w:rsidR="007E51CD" w:rsidRPr="005F71E6" w:rsidRDefault="007E51CD" w:rsidP="007E51CD">
      <w:pPr>
        <w:pStyle w:val="BodyText"/>
        <w:ind w:left="426"/>
        <w:jc w:val="both"/>
        <w:rPr>
          <w:rFonts w:asciiTheme="minorHAnsi" w:hAnsiTheme="minorHAnsi" w:cs="Arial"/>
          <w:lang w:val="en-US"/>
        </w:rPr>
      </w:pPr>
      <w:r w:rsidRPr="005F71E6">
        <w:rPr>
          <w:rFonts w:asciiTheme="minorHAnsi" w:hAnsiTheme="minorHAnsi" w:cs="Arial"/>
          <w:lang w:val="en-US"/>
        </w:rPr>
        <w:t xml:space="preserve">The 7750 SR router’s console speed (baud rate) is initially configured to 115200 bit/sec by default, whereas the Rogers production terminal server line speed is 9600 bit/sec. In order to have access to the 7750 </w:t>
      </w:r>
      <w:proofErr w:type="gramStart"/>
      <w:r w:rsidRPr="005F71E6">
        <w:rPr>
          <w:rFonts w:asciiTheme="minorHAnsi" w:hAnsiTheme="minorHAnsi" w:cs="Arial"/>
          <w:lang w:val="en-US"/>
        </w:rPr>
        <w:t>router</w:t>
      </w:r>
      <w:proofErr w:type="gramEnd"/>
      <w:r w:rsidRPr="005F71E6">
        <w:rPr>
          <w:rFonts w:asciiTheme="minorHAnsi" w:hAnsiTheme="minorHAnsi" w:cs="Arial"/>
          <w:lang w:val="en-US"/>
        </w:rPr>
        <w:t xml:space="preserve"> through its console port, the baud rate of the particular line on the production terminal server to which the 7750 is connected needs to be changed to 115200.</w:t>
      </w:r>
    </w:p>
    <w:p w14:paraId="32740C91" w14:textId="77777777" w:rsidR="007E51CD" w:rsidRPr="005F71E6" w:rsidRDefault="007E51CD" w:rsidP="007E51CD">
      <w:pPr>
        <w:pStyle w:val="BodyText"/>
        <w:ind w:left="426"/>
        <w:jc w:val="both"/>
        <w:rPr>
          <w:rFonts w:asciiTheme="minorHAnsi" w:hAnsiTheme="minorHAnsi" w:cs="Arial"/>
          <w:lang w:val="en-US"/>
        </w:rPr>
      </w:pPr>
    </w:p>
    <w:p w14:paraId="2912DC23" w14:textId="77777777" w:rsidR="007E51CD" w:rsidRPr="005F71E6" w:rsidRDefault="007E51CD" w:rsidP="007E51CD">
      <w:pPr>
        <w:pStyle w:val="BodyText"/>
        <w:ind w:left="426"/>
        <w:jc w:val="both"/>
        <w:rPr>
          <w:rFonts w:asciiTheme="minorHAnsi" w:hAnsiTheme="minorHAnsi" w:cs="Arial"/>
          <w:lang w:val="en-US"/>
        </w:rPr>
      </w:pPr>
      <w:r w:rsidRPr="005F71E6">
        <w:rPr>
          <w:rFonts w:asciiTheme="minorHAnsi" w:hAnsiTheme="minorHAnsi" w:cs="Arial"/>
          <w:lang w:val="en-US"/>
        </w:rPr>
        <w:t>The commands below change the line speed (baud rate) of the terminal server to 115200.</w:t>
      </w:r>
    </w:p>
    <w:p w14:paraId="5393ECCD" w14:textId="77777777" w:rsidR="007E51CD" w:rsidRPr="005F71E6" w:rsidRDefault="00D7700C" w:rsidP="007E51CD">
      <w:pPr>
        <w:pStyle w:val="BodyText"/>
        <w:spacing w:before="120"/>
        <w:jc w:val="both"/>
        <w:rPr>
          <w:rFonts w:asciiTheme="minorHAnsi" w:hAnsiTheme="minorHAnsi" w:cs="Arial"/>
          <w:b/>
          <w:lang w:val="en-US"/>
        </w:rPr>
      </w:pPr>
      <w:r w:rsidRPr="005F71E6">
        <w:rPr>
          <w:rFonts w:asciiTheme="minorHAnsi" w:hAnsiTheme="minorHAnsi" w:cs="Arial"/>
          <w:b/>
          <w:lang w:val="en-US"/>
        </w:rPr>
        <w:tab/>
      </w:r>
      <w:r w:rsidR="007E51CD" w:rsidRPr="005F71E6">
        <w:rPr>
          <w:rFonts w:asciiTheme="minorHAnsi" w:hAnsiTheme="minorHAnsi" w:cs="Arial"/>
          <w:b/>
          <w:lang w:val="en-US"/>
        </w:rPr>
        <w:t>Terminal server</w:t>
      </w:r>
    </w:p>
    <w:p w14:paraId="6CF05640" w14:textId="77777777" w:rsidR="007E51CD" w:rsidRPr="005F71E6" w:rsidRDefault="007E51CD" w:rsidP="00D7700C">
      <w:pPr>
        <w:pStyle w:val="Computer"/>
        <w:pBdr>
          <w:right w:val="single" w:sz="8" w:space="1" w:color="auto"/>
        </w:pBdr>
        <w:rPr>
          <w:rFonts w:asciiTheme="minorHAnsi" w:hAnsiTheme="minorHAnsi" w:cstheme="minorHAnsi"/>
          <w:sz w:val="22"/>
          <w:szCs w:val="22"/>
        </w:rPr>
      </w:pPr>
      <w:r w:rsidRPr="005F71E6">
        <w:rPr>
          <w:rFonts w:asciiTheme="minorHAnsi" w:hAnsiTheme="minorHAnsi" w:cstheme="minorHAnsi"/>
          <w:sz w:val="22"/>
          <w:szCs w:val="22"/>
        </w:rPr>
        <w:t>Configure terminal</w:t>
      </w:r>
    </w:p>
    <w:p w14:paraId="5B29D706" w14:textId="77777777" w:rsidR="007E51CD" w:rsidRPr="005F71E6" w:rsidRDefault="007E51CD" w:rsidP="00D7700C">
      <w:pPr>
        <w:pStyle w:val="Computer"/>
        <w:pBdr>
          <w:right w:val="single" w:sz="8" w:space="1" w:color="auto"/>
        </w:pBdr>
        <w:rPr>
          <w:rFonts w:asciiTheme="minorHAnsi" w:hAnsiTheme="minorHAnsi" w:cstheme="minorHAnsi"/>
          <w:sz w:val="22"/>
          <w:szCs w:val="22"/>
        </w:rPr>
      </w:pPr>
      <w:r w:rsidRPr="005F71E6">
        <w:rPr>
          <w:rFonts w:asciiTheme="minorHAnsi" w:hAnsiTheme="minorHAnsi" w:cstheme="minorHAnsi"/>
          <w:sz w:val="22"/>
          <w:szCs w:val="22"/>
        </w:rPr>
        <w:t>Line &lt;</w:t>
      </w:r>
      <w:proofErr w:type="spellStart"/>
      <w:r w:rsidRPr="005F71E6">
        <w:rPr>
          <w:rFonts w:asciiTheme="minorHAnsi" w:hAnsiTheme="minorHAnsi" w:cstheme="minorHAnsi"/>
          <w:sz w:val="22"/>
          <w:szCs w:val="22"/>
          <w:highlight w:val="yellow"/>
        </w:rPr>
        <w:t>Line_Number</w:t>
      </w:r>
      <w:proofErr w:type="spellEnd"/>
      <w:r w:rsidRPr="005F71E6">
        <w:rPr>
          <w:rFonts w:asciiTheme="minorHAnsi" w:hAnsiTheme="minorHAnsi" w:cstheme="minorHAnsi"/>
          <w:sz w:val="22"/>
          <w:szCs w:val="22"/>
        </w:rPr>
        <w:t>&gt; &lt;- The line to which the 7750 is connected</w:t>
      </w:r>
    </w:p>
    <w:p w14:paraId="6F2AF218" w14:textId="77777777" w:rsidR="007E51CD" w:rsidRPr="005F71E6" w:rsidRDefault="007E51CD" w:rsidP="00D7700C">
      <w:pPr>
        <w:pStyle w:val="Computer"/>
        <w:pBdr>
          <w:right w:val="single" w:sz="8" w:space="1" w:color="auto"/>
        </w:pBdr>
        <w:rPr>
          <w:rFonts w:asciiTheme="minorHAnsi" w:hAnsiTheme="minorHAnsi" w:cstheme="minorHAnsi"/>
          <w:sz w:val="22"/>
          <w:szCs w:val="22"/>
        </w:rPr>
      </w:pPr>
      <w:r w:rsidRPr="005F71E6">
        <w:rPr>
          <w:rFonts w:asciiTheme="minorHAnsi" w:hAnsiTheme="minorHAnsi" w:cstheme="minorHAnsi"/>
          <w:sz w:val="22"/>
          <w:szCs w:val="22"/>
        </w:rPr>
        <w:t>Speed 115200</w:t>
      </w:r>
    </w:p>
    <w:p w14:paraId="5D9678A8" w14:textId="77777777" w:rsidR="007E51CD" w:rsidRPr="005F71E6" w:rsidRDefault="007E51CD" w:rsidP="002E4F01">
      <w:pPr>
        <w:pStyle w:val="BodyText"/>
        <w:tabs>
          <w:tab w:val="left" w:pos="9356"/>
        </w:tabs>
        <w:spacing w:before="120"/>
        <w:ind w:right="4"/>
        <w:jc w:val="both"/>
        <w:rPr>
          <w:rFonts w:asciiTheme="minorHAnsi" w:hAnsiTheme="minorHAnsi" w:cstheme="minorHAnsi"/>
        </w:rPr>
      </w:pPr>
    </w:p>
    <w:p w14:paraId="709F9B45"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Logout from the terminal server (Make sure the configuration is saved) and then connect to the 7750 PE by using reverse telnet via out-of-band connection.</w:t>
      </w:r>
    </w:p>
    <w:p w14:paraId="3614A8E4" w14:textId="77777777" w:rsidR="007E51CD" w:rsidRPr="005F71E6" w:rsidRDefault="007E51CD" w:rsidP="002E4F01">
      <w:pPr>
        <w:pStyle w:val="BodyText"/>
        <w:tabs>
          <w:tab w:val="left" w:pos="9356"/>
        </w:tabs>
        <w:spacing w:before="120"/>
        <w:ind w:right="4"/>
        <w:jc w:val="both"/>
        <w:rPr>
          <w:rFonts w:asciiTheme="minorHAnsi" w:hAnsiTheme="minorHAnsi" w:cstheme="minorHAnsi"/>
          <w:lang w:val="en-US"/>
        </w:rPr>
      </w:pPr>
    </w:p>
    <w:p w14:paraId="51A0125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0"/>
          <w:szCs w:val="20"/>
        </w:rPr>
        <w:t xml:space="preserve"> </w:t>
      </w:r>
      <w:r w:rsidRPr="005F71E6">
        <w:rPr>
          <w:rFonts w:asciiTheme="minorHAnsi" w:hAnsiTheme="minorHAnsi" w:cstheme="minorHAnsi"/>
          <w:sz w:val="22"/>
          <w:szCs w:val="22"/>
        </w:rPr>
        <w:t>[</w:t>
      </w:r>
      <w:proofErr w:type="spellStart"/>
      <w:r w:rsidRPr="005F71E6">
        <w:rPr>
          <w:rFonts w:asciiTheme="minorHAnsi" w:hAnsiTheme="minorHAnsi" w:cstheme="minorHAnsi"/>
          <w:sz w:val="22"/>
          <w:szCs w:val="22"/>
        </w:rPr>
        <w:t>xxx@ipops</w:t>
      </w:r>
      <w:proofErr w:type="spellEnd"/>
      <w:r w:rsidRPr="005F71E6">
        <w:rPr>
          <w:rFonts w:asciiTheme="minorHAnsi" w:hAnsiTheme="minorHAnsi" w:cstheme="minorHAnsi"/>
          <w:sz w:val="22"/>
          <w:szCs w:val="22"/>
        </w:rPr>
        <w:t xml:space="preserve"> </w:t>
      </w:r>
      <w:proofErr w:type="gramStart"/>
      <w:r w:rsidRPr="005F71E6">
        <w:rPr>
          <w:rFonts w:asciiTheme="minorHAnsi" w:hAnsiTheme="minorHAnsi" w:cstheme="minorHAnsi"/>
          <w:sz w:val="22"/>
          <w:szCs w:val="22"/>
        </w:rPr>
        <w:t>xxx]$</w:t>
      </w:r>
      <w:proofErr w:type="gramEnd"/>
      <w:r w:rsidRPr="005F71E6">
        <w:rPr>
          <w:rFonts w:asciiTheme="minorHAnsi" w:hAnsiTheme="minorHAnsi" w:cstheme="minorHAnsi"/>
          <w:sz w:val="22"/>
          <w:szCs w:val="22"/>
        </w:rPr>
        <w:t xml:space="preserve"> </w:t>
      </w:r>
      <w:r w:rsidRPr="005F71E6">
        <w:rPr>
          <w:rFonts w:asciiTheme="minorHAnsi" w:hAnsiTheme="minorHAnsi" w:cstheme="minorHAnsi"/>
          <w:i/>
          <w:sz w:val="22"/>
          <w:szCs w:val="22"/>
        </w:rPr>
        <w:t>telnet &lt;</w:t>
      </w:r>
      <w:proofErr w:type="spellStart"/>
      <w:r w:rsidRPr="005F71E6">
        <w:rPr>
          <w:rFonts w:asciiTheme="minorHAnsi" w:hAnsiTheme="minorHAnsi" w:cstheme="minorHAnsi"/>
          <w:i/>
          <w:sz w:val="22"/>
          <w:szCs w:val="22"/>
          <w:highlight w:val="yellow"/>
        </w:rPr>
        <w:t>Production_Terminal_server_IP</w:t>
      </w:r>
      <w:proofErr w:type="spellEnd"/>
      <w:r w:rsidRPr="005F71E6">
        <w:rPr>
          <w:rFonts w:asciiTheme="minorHAnsi" w:hAnsiTheme="minorHAnsi" w:cstheme="minorHAnsi"/>
          <w:i/>
          <w:sz w:val="22"/>
          <w:szCs w:val="22"/>
        </w:rPr>
        <w:t>&gt; &lt;</w:t>
      </w:r>
      <w:proofErr w:type="spellStart"/>
      <w:r w:rsidRPr="005F71E6">
        <w:rPr>
          <w:rFonts w:asciiTheme="minorHAnsi" w:hAnsiTheme="minorHAnsi" w:cstheme="minorHAnsi"/>
          <w:i/>
          <w:sz w:val="22"/>
          <w:szCs w:val="22"/>
          <w:highlight w:val="yellow"/>
        </w:rPr>
        <w:t>Line_number</w:t>
      </w:r>
      <w:proofErr w:type="spellEnd"/>
      <w:r w:rsidRPr="005F71E6">
        <w:rPr>
          <w:rFonts w:asciiTheme="minorHAnsi" w:hAnsiTheme="minorHAnsi" w:cstheme="minorHAnsi"/>
          <w:i/>
          <w:sz w:val="22"/>
          <w:szCs w:val="22"/>
        </w:rPr>
        <w:t>&gt;</w:t>
      </w:r>
    </w:p>
    <w:p w14:paraId="04ED43F8"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Trying </w:t>
      </w:r>
      <w:proofErr w:type="spellStart"/>
      <w:r w:rsidRPr="005F71E6">
        <w:rPr>
          <w:rFonts w:asciiTheme="minorHAnsi" w:hAnsiTheme="minorHAnsi" w:cstheme="minorHAnsi"/>
          <w:sz w:val="22"/>
          <w:szCs w:val="22"/>
        </w:rPr>
        <w:t>x.x.x.x.</w:t>
      </w:r>
      <w:proofErr w:type="spellEnd"/>
      <w:r w:rsidRPr="005F71E6">
        <w:rPr>
          <w:rFonts w:asciiTheme="minorHAnsi" w:hAnsiTheme="minorHAnsi" w:cstheme="minorHAnsi"/>
          <w:sz w:val="22"/>
          <w:szCs w:val="22"/>
        </w:rPr>
        <w:t>..</w:t>
      </w:r>
    </w:p>
    <w:p w14:paraId="1D552DD4"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Connected to </w:t>
      </w:r>
      <w:proofErr w:type="spellStart"/>
      <w:r w:rsidRPr="005F71E6">
        <w:rPr>
          <w:rFonts w:asciiTheme="minorHAnsi" w:hAnsiTheme="minorHAnsi" w:cstheme="minorHAnsi"/>
          <w:sz w:val="22"/>
          <w:szCs w:val="22"/>
        </w:rPr>
        <w:t>x.x.x.x.</w:t>
      </w:r>
      <w:proofErr w:type="spellEnd"/>
    </w:p>
    <w:p w14:paraId="67CBE25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Escape character is '^]'.</w:t>
      </w:r>
    </w:p>
    <w:p w14:paraId="13B7635A" w14:textId="77777777" w:rsidR="007E51CD" w:rsidRPr="005F71E6" w:rsidRDefault="007E51CD" w:rsidP="007E51CD">
      <w:pPr>
        <w:pStyle w:val="Computer"/>
        <w:rPr>
          <w:rFonts w:asciiTheme="minorHAnsi" w:hAnsiTheme="minorHAnsi" w:cstheme="minorHAnsi"/>
          <w:sz w:val="22"/>
          <w:szCs w:val="22"/>
        </w:rPr>
      </w:pPr>
    </w:p>
    <w:p w14:paraId="7D6B2033" w14:textId="77777777" w:rsidR="007E51CD" w:rsidRPr="005F71E6" w:rsidRDefault="007E51CD" w:rsidP="007E51CD">
      <w:pPr>
        <w:pStyle w:val="Computer"/>
        <w:rPr>
          <w:rFonts w:asciiTheme="minorHAnsi" w:hAnsiTheme="minorHAnsi" w:cstheme="minorHAnsi"/>
          <w:sz w:val="22"/>
          <w:szCs w:val="22"/>
        </w:rPr>
      </w:pPr>
    </w:p>
    <w:p w14:paraId="11BF40B0"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User Access Verification</w:t>
      </w:r>
    </w:p>
    <w:p w14:paraId="712152A9" w14:textId="77777777" w:rsidR="007E51CD" w:rsidRPr="005F71E6" w:rsidRDefault="007E51CD" w:rsidP="007E51CD">
      <w:pPr>
        <w:pStyle w:val="Computer"/>
        <w:rPr>
          <w:rFonts w:asciiTheme="minorHAnsi" w:hAnsiTheme="minorHAnsi" w:cstheme="minorHAnsi"/>
          <w:sz w:val="22"/>
          <w:szCs w:val="22"/>
        </w:rPr>
      </w:pPr>
    </w:p>
    <w:p w14:paraId="266D1C7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Username: </w:t>
      </w:r>
      <w:r w:rsidRPr="005F71E6">
        <w:rPr>
          <w:rFonts w:asciiTheme="minorHAnsi" w:hAnsiTheme="minorHAnsi" w:cstheme="minorHAnsi"/>
          <w:i/>
          <w:sz w:val="22"/>
          <w:szCs w:val="22"/>
        </w:rPr>
        <w:t>xxx</w:t>
      </w:r>
      <w:r w:rsidRPr="005F71E6">
        <w:rPr>
          <w:rFonts w:asciiTheme="minorHAnsi" w:hAnsiTheme="minorHAnsi" w:cstheme="minorHAnsi"/>
          <w:sz w:val="22"/>
          <w:szCs w:val="22"/>
        </w:rPr>
        <w:t xml:space="preserve"> &lt;- Console server </w:t>
      </w:r>
      <w:proofErr w:type="spellStart"/>
      <w:proofErr w:type="gramStart"/>
      <w:r w:rsidRPr="005F71E6">
        <w:rPr>
          <w:rFonts w:asciiTheme="minorHAnsi" w:hAnsiTheme="minorHAnsi" w:cstheme="minorHAnsi"/>
          <w:sz w:val="22"/>
          <w:szCs w:val="22"/>
        </w:rPr>
        <w:t>authentication,enter</w:t>
      </w:r>
      <w:proofErr w:type="spellEnd"/>
      <w:proofErr w:type="gramEnd"/>
      <w:r w:rsidRPr="005F71E6">
        <w:rPr>
          <w:rFonts w:asciiTheme="minorHAnsi" w:hAnsiTheme="minorHAnsi" w:cstheme="minorHAnsi"/>
          <w:sz w:val="22"/>
          <w:szCs w:val="22"/>
        </w:rPr>
        <w:t xml:space="preserve"> Production TACACS+ username</w:t>
      </w:r>
    </w:p>
    <w:p w14:paraId="42EA2A32"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Password:     &lt;- enter your TACACS+ password</w:t>
      </w:r>
    </w:p>
    <w:p w14:paraId="2C618AA5" w14:textId="77777777" w:rsidR="007E51CD" w:rsidRPr="005F71E6" w:rsidRDefault="007E51CD" w:rsidP="007E51CD">
      <w:pPr>
        <w:pStyle w:val="Computer"/>
        <w:rPr>
          <w:rFonts w:asciiTheme="minorHAnsi" w:hAnsiTheme="minorHAnsi" w:cstheme="minorHAnsi"/>
          <w:sz w:val="22"/>
          <w:szCs w:val="22"/>
        </w:rPr>
      </w:pPr>
    </w:p>
    <w:p w14:paraId="3510A48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Login: </w:t>
      </w:r>
      <w:proofErr w:type="gramStart"/>
      <w:r w:rsidRPr="005F71E6">
        <w:rPr>
          <w:rFonts w:asciiTheme="minorHAnsi" w:hAnsiTheme="minorHAnsi" w:cstheme="minorHAnsi"/>
          <w:i/>
          <w:sz w:val="22"/>
          <w:szCs w:val="22"/>
        </w:rPr>
        <w:t>admin</w:t>
      </w:r>
      <w:r w:rsidRPr="005F71E6">
        <w:rPr>
          <w:rFonts w:asciiTheme="minorHAnsi" w:hAnsiTheme="minorHAnsi" w:cstheme="minorHAnsi"/>
          <w:sz w:val="22"/>
          <w:szCs w:val="22"/>
        </w:rPr>
        <w:t xml:space="preserve">  &lt;</w:t>
      </w:r>
      <w:proofErr w:type="gramEnd"/>
      <w:r w:rsidRPr="005F71E6">
        <w:rPr>
          <w:rFonts w:asciiTheme="minorHAnsi" w:hAnsiTheme="minorHAnsi" w:cstheme="minorHAnsi"/>
          <w:sz w:val="22"/>
          <w:szCs w:val="22"/>
        </w:rPr>
        <w:t>- 7750 authentication, default username is admin</w:t>
      </w:r>
    </w:p>
    <w:p w14:paraId="5A856912"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lastRenderedPageBreak/>
        <w:t xml:space="preserve">Password:     &lt;- default password is admin </w:t>
      </w:r>
    </w:p>
    <w:p w14:paraId="4B1CCC0D" w14:textId="77777777" w:rsidR="007E51CD" w:rsidRPr="005F71E6" w:rsidRDefault="007E51CD" w:rsidP="007E51CD">
      <w:pPr>
        <w:pStyle w:val="Computer"/>
        <w:rPr>
          <w:rFonts w:asciiTheme="minorHAnsi" w:hAnsiTheme="minorHAnsi" w:cstheme="minorHAnsi"/>
          <w:sz w:val="22"/>
          <w:szCs w:val="22"/>
        </w:rPr>
      </w:pPr>
    </w:p>
    <w:p w14:paraId="2ACCF9DF" w14:textId="77777777" w:rsidR="007E51CD" w:rsidRPr="005F71E6" w:rsidRDefault="007E51CD" w:rsidP="007E51CD">
      <w:pPr>
        <w:pStyle w:val="Compute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w:t>
      </w:r>
    </w:p>
    <w:p w14:paraId="149AB01D" w14:textId="77777777" w:rsidR="007E51CD" w:rsidRPr="005F71E6" w:rsidRDefault="007E51CD" w:rsidP="007E51CD">
      <w:pPr>
        <w:pStyle w:val="BodyText"/>
        <w:spacing w:before="120"/>
        <w:jc w:val="both"/>
        <w:rPr>
          <w:rFonts w:asciiTheme="minorHAnsi" w:hAnsiTheme="minorHAnsi" w:cstheme="minorHAnsi"/>
          <w:lang w:val="en-US"/>
        </w:rPr>
      </w:pPr>
    </w:p>
    <w:p w14:paraId="0D6302AF" w14:textId="77777777" w:rsidR="007E51CD" w:rsidRPr="005F71E6" w:rsidRDefault="007E51CD" w:rsidP="007E51CD">
      <w:pPr>
        <w:pStyle w:val="BodyText"/>
        <w:spacing w:before="120"/>
        <w:jc w:val="both"/>
        <w:rPr>
          <w:rFonts w:asciiTheme="minorHAnsi" w:hAnsiTheme="minorHAnsi" w:cstheme="minorHAnsi"/>
          <w:lang w:val="en-US"/>
        </w:rPr>
      </w:pPr>
    </w:p>
    <w:p w14:paraId="2A6AA541" w14:textId="77777777" w:rsidR="007E51CD" w:rsidRPr="005F71E6" w:rsidRDefault="007E51CD" w:rsidP="002E4F01">
      <w:pPr>
        <w:pStyle w:val="Heading4"/>
        <w:widowControl w:val="0"/>
        <w:numPr>
          <w:ilvl w:val="3"/>
          <w:numId w:val="0"/>
        </w:numPr>
        <w:tabs>
          <w:tab w:val="num" w:pos="864"/>
        </w:tabs>
        <w:spacing w:before="0"/>
        <w:ind w:left="864" w:hanging="864"/>
        <w:rPr>
          <w:rFonts w:asciiTheme="minorHAnsi" w:hAnsiTheme="minorHAnsi" w:cs="Arial"/>
          <w:b w:val="0"/>
          <w:color w:val="0070C0"/>
          <w:sz w:val="20"/>
          <w:szCs w:val="20"/>
        </w:rPr>
      </w:pPr>
      <w:r w:rsidRPr="005F71E6">
        <w:rPr>
          <w:rFonts w:asciiTheme="minorHAnsi" w:hAnsiTheme="minorHAnsi" w:cs="Arial"/>
          <w:color w:val="0070C0"/>
          <w:sz w:val="20"/>
          <w:szCs w:val="20"/>
        </w:rPr>
        <w:t>Upgrade 7750 SR OS image and the firmware on SF/CPM and IOS cards</w:t>
      </w:r>
    </w:p>
    <w:p w14:paraId="5852727F" w14:textId="77777777" w:rsidR="007E51CD" w:rsidRPr="005F71E6" w:rsidRDefault="007E51CD" w:rsidP="002E4F01">
      <w:pPr>
        <w:pStyle w:val="BodyText"/>
        <w:ind w:right="0"/>
        <w:rPr>
          <w:rFonts w:asciiTheme="minorHAnsi" w:hAnsiTheme="minorHAnsi" w:cstheme="minorHAnsi"/>
          <w:lang w:val="en-US"/>
        </w:rPr>
      </w:pPr>
    </w:p>
    <w:p w14:paraId="6DFF61B4" w14:textId="77777777" w:rsidR="007E51CD" w:rsidRPr="005F71E6" w:rsidRDefault="007E51CD" w:rsidP="002E4F01">
      <w:pPr>
        <w:pStyle w:val="BodyText"/>
        <w:ind w:left="426" w:right="0"/>
        <w:jc w:val="both"/>
        <w:rPr>
          <w:rFonts w:asciiTheme="minorHAnsi" w:hAnsiTheme="minorHAnsi" w:cs="Arial"/>
          <w:lang w:val="en-US"/>
        </w:rPr>
      </w:pPr>
      <w:r w:rsidRPr="005F71E6">
        <w:rPr>
          <w:rFonts w:asciiTheme="minorHAnsi" w:hAnsiTheme="minorHAnsi" w:cs="Arial"/>
          <w:lang w:val="en-US"/>
        </w:rPr>
        <w:t xml:space="preserve">The 7750 SR OS - </w:t>
      </w:r>
      <w:proofErr w:type="spellStart"/>
      <w:r w:rsidRPr="005F71E6">
        <w:rPr>
          <w:rFonts w:asciiTheme="minorHAnsi" w:hAnsiTheme="minorHAnsi" w:cs="Arial"/>
          <w:lang w:val="en-US"/>
        </w:rPr>
        <w:t>TiMOS</w:t>
      </w:r>
      <w:proofErr w:type="spellEnd"/>
      <w:r w:rsidRPr="005F71E6">
        <w:rPr>
          <w:rFonts w:asciiTheme="minorHAnsi" w:hAnsiTheme="minorHAnsi" w:cs="Arial"/>
          <w:lang w:val="en-US"/>
        </w:rPr>
        <w:t xml:space="preserve"> software ordered from the vendor is X.0X, the software needs to be upgraded to </w:t>
      </w:r>
      <w:r w:rsidR="00E90D96">
        <w:rPr>
          <w:rFonts w:asciiTheme="minorHAnsi" w:hAnsiTheme="minorHAnsi" w:cs="Arial"/>
          <w:lang w:val="en-US"/>
        </w:rPr>
        <w:t xml:space="preserve">the </w:t>
      </w:r>
      <w:r w:rsidR="00E90D96" w:rsidRPr="00426DFC">
        <w:rPr>
          <w:rFonts w:asciiTheme="minorHAnsi" w:hAnsiTheme="minorHAnsi" w:cs="Arial"/>
          <w:lang w:val="en-US"/>
        </w:rPr>
        <w:t>version</w:t>
      </w:r>
      <w:r w:rsidR="00E77BC8" w:rsidRPr="00426DFC">
        <w:rPr>
          <w:rFonts w:asciiTheme="minorHAnsi" w:hAnsiTheme="minorHAnsi" w:cs="Arial"/>
          <w:lang w:val="en-US"/>
        </w:rPr>
        <w:t xml:space="preserve"> 16.0</w:t>
      </w:r>
      <w:r w:rsidR="00E90D96" w:rsidRPr="00426DFC">
        <w:rPr>
          <w:rFonts w:asciiTheme="minorHAnsi" w:hAnsiTheme="minorHAnsi" w:cs="Arial"/>
          <w:lang w:val="en-US"/>
        </w:rPr>
        <w:t xml:space="preserve">.  </w:t>
      </w:r>
    </w:p>
    <w:p w14:paraId="795421FC" w14:textId="77777777" w:rsidR="007E51CD" w:rsidRPr="005F71E6" w:rsidRDefault="007E51CD" w:rsidP="00DC2735">
      <w:pPr>
        <w:pStyle w:val="BodyText"/>
        <w:ind w:left="426"/>
        <w:jc w:val="both"/>
        <w:rPr>
          <w:rFonts w:asciiTheme="minorHAnsi" w:hAnsiTheme="minorHAnsi" w:cs="Arial"/>
          <w:lang w:val="en-US"/>
        </w:rPr>
      </w:pPr>
    </w:p>
    <w:p w14:paraId="2BA8BA75" w14:textId="77777777" w:rsidR="007E51CD" w:rsidRPr="005F71E6" w:rsidRDefault="007E51CD" w:rsidP="007E51CD">
      <w:pPr>
        <w:pStyle w:val="BodyText"/>
        <w:jc w:val="both"/>
        <w:rPr>
          <w:rFonts w:asciiTheme="minorHAnsi" w:hAnsiTheme="minorHAnsi" w:cstheme="minorHAnsi"/>
          <w:lang w:val="en-US"/>
        </w:rPr>
      </w:pPr>
    </w:p>
    <w:p w14:paraId="0305E25D" w14:textId="77777777" w:rsidR="007E51CD" w:rsidRPr="005F71E6" w:rsidRDefault="007E51CD" w:rsidP="007E51CD">
      <w:pPr>
        <w:pStyle w:val="BodyText"/>
        <w:rPr>
          <w:rFonts w:asciiTheme="minorHAnsi" w:hAnsiTheme="minorHAnsi" w:cstheme="minorHAnsi"/>
          <w:lang w:val="en-US"/>
        </w:rPr>
      </w:pPr>
    </w:p>
    <w:p w14:paraId="13C9C4AF" w14:textId="77777777" w:rsidR="00FB7A5F" w:rsidRPr="005F71E6" w:rsidRDefault="00FB7A5F" w:rsidP="007E51CD">
      <w:pPr>
        <w:pStyle w:val="BodyText"/>
        <w:rPr>
          <w:rFonts w:asciiTheme="minorHAnsi" w:hAnsiTheme="minorHAnsi" w:cstheme="minorHAnsi"/>
          <w:lang w:val="en-US"/>
        </w:rPr>
      </w:pPr>
    </w:p>
    <w:p w14:paraId="3E8B1836" w14:textId="77777777" w:rsidR="007E51CD" w:rsidRPr="005F71E6" w:rsidRDefault="003003BC" w:rsidP="003003BC">
      <w:pPr>
        <w:pStyle w:val="Heading3"/>
        <w:rPr>
          <w:rFonts w:asciiTheme="minorHAnsi" w:hAnsiTheme="minorHAnsi" w:cs="Arial"/>
        </w:rPr>
      </w:pPr>
      <w:bookmarkStart w:id="191" w:name="_Toc358030292"/>
      <w:bookmarkStart w:id="192" w:name="_Toc370457116"/>
      <w:bookmarkStart w:id="193" w:name="_Toc85536810"/>
      <w:r w:rsidRPr="005F71E6">
        <w:rPr>
          <w:rFonts w:asciiTheme="minorHAnsi" w:hAnsiTheme="minorHAnsi" w:cs="Arial"/>
        </w:rPr>
        <w:t xml:space="preserve">5.4.2 </w:t>
      </w:r>
      <w:r w:rsidR="007E51CD" w:rsidRPr="005F71E6">
        <w:rPr>
          <w:rFonts w:asciiTheme="minorHAnsi" w:hAnsiTheme="minorHAnsi" w:cs="Arial"/>
        </w:rPr>
        <w:t>Boot option file (BOF) configurations</w:t>
      </w:r>
      <w:bookmarkEnd w:id="191"/>
      <w:bookmarkEnd w:id="192"/>
      <w:bookmarkEnd w:id="193"/>
    </w:p>
    <w:p w14:paraId="792CA7A8" w14:textId="77777777" w:rsidR="00FB7A5F" w:rsidRPr="005F71E6" w:rsidRDefault="00FB7A5F" w:rsidP="00FB7A5F">
      <w:pPr>
        <w:rPr>
          <w:rFonts w:asciiTheme="minorHAnsi" w:hAnsiTheme="minorHAnsi"/>
          <w:lang w:val="en-US"/>
        </w:rPr>
      </w:pPr>
    </w:p>
    <w:p w14:paraId="4128C248" w14:textId="77777777" w:rsidR="007E51CD" w:rsidRPr="005F71E6" w:rsidRDefault="007E51CD" w:rsidP="002E4F01">
      <w:pPr>
        <w:pStyle w:val="BodyText"/>
        <w:ind w:left="426" w:right="4"/>
        <w:jc w:val="both"/>
        <w:rPr>
          <w:rFonts w:asciiTheme="minorHAnsi" w:hAnsiTheme="minorHAnsi" w:cs="Arial"/>
          <w:lang w:val="en-US"/>
        </w:rPr>
      </w:pPr>
      <w:r w:rsidRPr="005F71E6">
        <w:rPr>
          <w:rFonts w:asciiTheme="minorHAnsi" w:hAnsiTheme="minorHAnsi" w:cs="Arial"/>
          <w:lang w:val="en-US"/>
        </w:rPr>
        <w:t>The Boot Option File (BOF) is the file that contains the parameters which specify the location of the image file that the router will try to boot from and the configuration file. It also contains the Switch Fabric/Control Processor Module (SF/CPM) console port and management port configurations.</w:t>
      </w:r>
      <w:r w:rsidR="009F4638" w:rsidRPr="005F71E6">
        <w:rPr>
          <w:rFonts w:asciiTheme="minorHAnsi" w:hAnsiTheme="minorHAnsi" w:cs="Arial"/>
          <w:lang w:val="en-US"/>
        </w:rPr>
        <w:t xml:space="preserve">  </w:t>
      </w:r>
    </w:p>
    <w:p w14:paraId="53B20D83" w14:textId="77777777" w:rsidR="007E51CD" w:rsidRPr="005F71E6" w:rsidRDefault="007E51CD" w:rsidP="002E4F01">
      <w:pPr>
        <w:pStyle w:val="BodyText"/>
        <w:ind w:left="426" w:right="4"/>
        <w:jc w:val="both"/>
        <w:rPr>
          <w:rFonts w:asciiTheme="minorHAnsi" w:hAnsiTheme="minorHAnsi" w:cs="Arial"/>
          <w:lang w:val="en-US"/>
        </w:rPr>
      </w:pPr>
    </w:p>
    <w:p w14:paraId="70BD2DC2" w14:textId="77777777" w:rsidR="007E51CD" w:rsidRPr="005F71E6" w:rsidRDefault="007E51CD" w:rsidP="002E4F01">
      <w:pPr>
        <w:pStyle w:val="BodyText"/>
        <w:ind w:left="426" w:right="4"/>
        <w:jc w:val="both"/>
        <w:rPr>
          <w:rFonts w:asciiTheme="minorHAnsi" w:hAnsiTheme="minorHAnsi" w:cs="Arial"/>
          <w:lang w:val="en-US"/>
        </w:rPr>
      </w:pPr>
      <w:r w:rsidRPr="005F71E6">
        <w:rPr>
          <w:rFonts w:asciiTheme="minorHAnsi" w:hAnsiTheme="minorHAnsi" w:cs="Arial"/>
          <w:lang w:val="en-US"/>
        </w:rPr>
        <w:t>Connect to the 7750 PE via the OOB connection to the router’s console port and configure the BOF using the command template provided below:</w:t>
      </w:r>
    </w:p>
    <w:p w14:paraId="24915D25" w14:textId="77777777" w:rsidR="007E51CD" w:rsidRPr="005F71E6" w:rsidRDefault="007E51CD" w:rsidP="007E51CD">
      <w:pPr>
        <w:autoSpaceDE w:val="0"/>
        <w:autoSpaceDN w:val="0"/>
        <w:adjustRightInd w:val="0"/>
        <w:rPr>
          <w:rFonts w:asciiTheme="minorHAnsi" w:eastAsia="SimSun" w:hAnsiTheme="minorHAnsi" w:cstheme="minorHAnsi"/>
          <w:lang w:eastAsia="zh-CN"/>
        </w:rPr>
      </w:pPr>
    </w:p>
    <w:p w14:paraId="77AF1D0B" w14:textId="3D12EE09" w:rsidR="007E51CD" w:rsidRPr="005F71E6" w:rsidRDefault="00097DA5" w:rsidP="007E51CD">
      <w:pPr>
        <w:pStyle w:val="BodyText"/>
        <w:spacing w:before="120"/>
        <w:rPr>
          <w:rFonts w:asciiTheme="minorHAnsi" w:hAnsiTheme="minorHAnsi" w:cstheme="minorHAnsi"/>
          <w:b/>
          <w:lang w:val="en-US"/>
        </w:rPr>
      </w:pPr>
      <w:r>
        <w:rPr>
          <w:rFonts w:asciiTheme="minorHAnsi" w:hAnsiTheme="minorHAnsi" w:cs="Arial"/>
          <w:b/>
          <w:highlight w:val="yellow"/>
        </w:rPr>
        <w:t/>
      </w:r>
    </w:p>
    <w:p w14:paraId="13FA2F93"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w:t>
      </w:r>
      <w:proofErr w:type="spellStart"/>
      <w:r w:rsidRPr="005F71E6">
        <w:rPr>
          <w:rFonts w:asciiTheme="minorHAnsi" w:hAnsiTheme="minorHAnsi" w:cstheme="minorHAnsi"/>
          <w:sz w:val="22"/>
          <w:szCs w:val="22"/>
        </w:rPr>
        <w:t>xxx@ipops</w:t>
      </w:r>
      <w:proofErr w:type="spellEnd"/>
      <w:r w:rsidRPr="005F71E6">
        <w:rPr>
          <w:rFonts w:asciiTheme="minorHAnsi" w:hAnsiTheme="minorHAnsi" w:cstheme="minorHAnsi"/>
          <w:sz w:val="22"/>
          <w:szCs w:val="22"/>
        </w:rPr>
        <w:t xml:space="preserve"> </w:t>
      </w:r>
      <w:proofErr w:type="gramStart"/>
      <w:r w:rsidRPr="005F71E6">
        <w:rPr>
          <w:rFonts w:asciiTheme="minorHAnsi" w:hAnsiTheme="minorHAnsi" w:cstheme="minorHAnsi"/>
          <w:sz w:val="22"/>
          <w:szCs w:val="22"/>
        </w:rPr>
        <w:t>xxx]$</w:t>
      </w:r>
      <w:proofErr w:type="gramEnd"/>
      <w:r w:rsidRPr="005F71E6">
        <w:rPr>
          <w:rFonts w:asciiTheme="minorHAnsi" w:hAnsiTheme="minorHAnsi" w:cstheme="minorHAnsi"/>
          <w:sz w:val="22"/>
          <w:szCs w:val="22"/>
        </w:rPr>
        <w:t xml:space="preserve"> </w:t>
      </w:r>
      <w:r w:rsidRPr="005F71E6">
        <w:rPr>
          <w:rFonts w:asciiTheme="minorHAnsi" w:hAnsiTheme="minorHAnsi" w:cstheme="minorHAnsi"/>
          <w:i/>
          <w:sz w:val="22"/>
          <w:szCs w:val="22"/>
        </w:rPr>
        <w:t>telnet &lt;</w:t>
      </w:r>
      <w:proofErr w:type="spellStart"/>
      <w:r w:rsidRPr="005F71E6">
        <w:rPr>
          <w:rFonts w:asciiTheme="minorHAnsi" w:hAnsiTheme="minorHAnsi" w:cstheme="minorHAnsi"/>
          <w:i/>
          <w:sz w:val="22"/>
          <w:szCs w:val="22"/>
          <w:highlight w:val="yellow"/>
        </w:rPr>
        <w:t>Production_Terminal_server_IP</w:t>
      </w:r>
      <w:proofErr w:type="spellEnd"/>
      <w:r w:rsidRPr="005F71E6">
        <w:rPr>
          <w:rFonts w:asciiTheme="minorHAnsi" w:hAnsiTheme="minorHAnsi" w:cstheme="minorHAnsi"/>
          <w:i/>
          <w:sz w:val="22"/>
          <w:szCs w:val="22"/>
        </w:rPr>
        <w:t>&gt; &lt;</w:t>
      </w:r>
      <w:proofErr w:type="spellStart"/>
      <w:r w:rsidRPr="005F71E6">
        <w:rPr>
          <w:rFonts w:asciiTheme="minorHAnsi" w:hAnsiTheme="minorHAnsi" w:cstheme="minorHAnsi"/>
          <w:i/>
          <w:sz w:val="22"/>
          <w:szCs w:val="22"/>
          <w:highlight w:val="yellow"/>
        </w:rPr>
        <w:t>Line_number</w:t>
      </w:r>
      <w:proofErr w:type="spellEnd"/>
      <w:r w:rsidRPr="005F71E6">
        <w:rPr>
          <w:rFonts w:asciiTheme="minorHAnsi" w:hAnsiTheme="minorHAnsi" w:cstheme="minorHAnsi"/>
          <w:i/>
          <w:sz w:val="22"/>
          <w:szCs w:val="22"/>
        </w:rPr>
        <w:t>&gt;</w:t>
      </w:r>
    </w:p>
    <w:p w14:paraId="7FFFE88D"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Trying </w:t>
      </w:r>
      <w:proofErr w:type="spellStart"/>
      <w:r w:rsidRPr="005F71E6">
        <w:rPr>
          <w:rFonts w:asciiTheme="minorHAnsi" w:hAnsiTheme="minorHAnsi" w:cstheme="minorHAnsi"/>
          <w:sz w:val="22"/>
          <w:szCs w:val="22"/>
        </w:rPr>
        <w:t>x.x.x.x.</w:t>
      </w:r>
      <w:proofErr w:type="spellEnd"/>
      <w:r w:rsidRPr="005F71E6">
        <w:rPr>
          <w:rFonts w:asciiTheme="minorHAnsi" w:hAnsiTheme="minorHAnsi" w:cstheme="minorHAnsi"/>
          <w:sz w:val="22"/>
          <w:szCs w:val="22"/>
        </w:rPr>
        <w:t>..</w:t>
      </w:r>
    </w:p>
    <w:p w14:paraId="1789545F"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Connected to </w:t>
      </w:r>
      <w:proofErr w:type="spellStart"/>
      <w:r w:rsidRPr="005F71E6">
        <w:rPr>
          <w:rFonts w:asciiTheme="minorHAnsi" w:hAnsiTheme="minorHAnsi" w:cstheme="minorHAnsi"/>
          <w:sz w:val="22"/>
          <w:szCs w:val="22"/>
        </w:rPr>
        <w:t>x.x.x.x.</w:t>
      </w:r>
      <w:proofErr w:type="spellEnd"/>
    </w:p>
    <w:p w14:paraId="0A7690C3"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Escape character is '^]'.</w:t>
      </w:r>
    </w:p>
    <w:p w14:paraId="019C50ED"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
    <w:p w14:paraId="64D93D88"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
    <w:p w14:paraId="7D1A756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User Access Verification</w:t>
      </w:r>
    </w:p>
    <w:p w14:paraId="7B16E46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
    <w:p w14:paraId="38454A84"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Username: </w:t>
      </w:r>
      <w:r w:rsidRPr="005F71E6">
        <w:rPr>
          <w:rFonts w:asciiTheme="minorHAnsi" w:hAnsiTheme="minorHAnsi" w:cstheme="minorHAnsi"/>
          <w:i/>
          <w:sz w:val="22"/>
          <w:szCs w:val="22"/>
        </w:rPr>
        <w:t>xxx</w:t>
      </w:r>
      <w:r w:rsidRPr="005F71E6">
        <w:rPr>
          <w:rFonts w:asciiTheme="minorHAnsi" w:hAnsiTheme="minorHAnsi" w:cstheme="minorHAnsi"/>
          <w:sz w:val="22"/>
          <w:szCs w:val="22"/>
        </w:rPr>
        <w:t xml:space="preserve"> &lt;- console server authentication, use your </w:t>
      </w:r>
      <w:proofErr w:type="spellStart"/>
      <w:r w:rsidRPr="005F71E6">
        <w:rPr>
          <w:rFonts w:asciiTheme="minorHAnsi" w:hAnsiTheme="minorHAnsi" w:cstheme="minorHAnsi"/>
          <w:sz w:val="22"/>
          <w:szCs w:val="22"/>
        </w:rPr>
        <w:t>tacacs</w:t>
      </w:r>
      <w:proofErr w:type="spellEnd"/>
      <w:r w:rsidRPr="005F71E6">
        <w:rPr>
          <w:rFonts w:asciiTheme="minorHAnsi" w:hAnsiTheme="minorHAnsi" w:cstheme="minorHAnsi"/>
          <w:sz w:val="22"/>
          <w:szCs w:val="22"/>
        </w:rPr>
        <w:t>+ username</w:t>
      </w:r>
    </w:p>
    <w:p w14:paraId="5548709C"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Password:     &lt;- console server authentication, use your </w:t>
      </w:r>
      <w:proofErr w:type="spellStart"/>
      <w:r w:rsidRPr="005F71E6">
        <w:rPr>
          <w:rFonts w:asciiTheme="minorHAnsi" w:hAnsiTheme="minorHAnsi" w:cstheme="minorHAnsi"/>
          <w:sz w:val="22"/>
          <w:szCs w:val="22"/>
        </w:rPr>
        <w:t>tacacs</w:t>
      </w:r>
      <w:proofErr w:type="spellEnd"/>
      <w:r w:rsidRPr="005F71E6">
        <w:rPr>
          <w:rFonts w:asciiTheme="minorHAnsi" w:hAnsiTheme="minorHAnsi" w:cstheme="minorHAnsi"/>
          <w:sz w:val="22"/>
          <w:szCs w:val="22"/>
        </w:rPr>
        <w:t>+ password</w:t>
      </w:r>
    </w:p>
    <w:p w14:paraId="5714F586"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
    <w:p w14:paraId="5A1C0240"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Login: </w:t>
      </w:r>
      <w:proofErr w:type="gramStart"/>
      <w:r w:rsidRPr="005F71E6">
        <w:rPr>
          <w:rFonts w:asciiTheme="minorHAnsi" w:hAnsiTheme="minorHAnsi" w:cstheme="minorHAnsi"/>
          <w:i/>
          <w:sz w:val="22"/>
          <w:szCs w:val="22"/>
        </w:rPr>
        <w:t>admin</w:t>
      </w:r>
      <w:r w:rsidRPr="005F71E6">
        <w:rPr>
          <w:rFonts w:asciiTheme="minorHAnsi" w:hAnsiTheme="minorHAnsi" w:cstheme="minorHAnsi"/>
          <w:sz w:val="22"/>
          <w:szCs w:val="22"/>
        </w:rPr>
        <w:t xml:space="preserve">  &lt;</w:t>
      </w:r>
      <w:proofErr w:type="gramEnd"/>
      <w:r w:rsidRPr="005F71E6">
        <w:rPr>
          <w:rFonts w:asciiTheme="minorHAnsi" w:hAnsiTheme="minorHAnsi" w:cstheme="minorHAnsi"/>
          <w:sz w:val="22"/>
          <w:szCs w:val="22"/>
        </w:rPr>
        <w:t>- 7750 authentication, default username is admin</w:t>
      </w:r>
    </w:p>
    <w:p w14:paraId="7F8F32A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Password:     &lt;- default password is admin</w:t>
      </w:r>
    </w:p>
    <w:p w14:paraId="339735F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
    <w:p w14:paraId="4AFE23F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w:t>
      </w:r>
      <w:r w:rsidRPr="005F71E6">
        <w:rPr>
          <w:rFonts w:asciiTheme="minorHAnsi" w:hAnsiTheme="minorHAnsi" w:cstheme="minorHAnsi"/>
          <w:i/>
          <w:sz w:val="22"/>
          <w:szCs w:val="22"/>
        </w:rPr>
        <w:t xml:space="preserve">admin  &lt;- enter “admin” </w:t>
      </w:r>
    </w:p>
    <w:p w14:paraId="12B68F6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 xml:space="preserve">071350914&gt;admin# </w:t>
      </w:r>
      <w:r w:rsidRPr="005F71E6">
        <w:rPr>
          <w:rFonts w:asciiTheme="minorHAnsi" w:hAnsiTheme="minorHAnsi" w:cstheme="minorHAnsi"/>
          <w:i/>
          <w:sz w:val="22"/>
          <w:szCs w:val="22"/>
        </w:rPr>
        <w:t>save cf3:\&lt;</w:t>
      </w:r>
      <w:proofErr w:type="spellStart"/>
      <w:r w:rsidR="000031AA" w:rsidRPr="005F71E6">
        <w:rPr>
          <w:rFonts w:asciiTheme="minorHAnsi" w:hAnsiTheme="minorHAnsi" w:cstheme="minorHAnsi"/>
          <w:i/>
          <w:sz w:val="22"/>
          <w:szCs w:val="22"/>
          <w:highlight w:val="yellow"/>
        </w:rPr>
        <w:t>HOST</w:t>
      </w:r>
      <w:r w:rsidRPr="005F71E6">
        <w:rPr>
          <w:rFonts w:asciiTheme="minorHAnsi" w:hAnsiTheme="minorHAnsi" w:cstheme="minorHAnsi"/>
          <w:i/>
          <w:sz w:val="22"/>
          <w:szCs w:val="22"/>
          <w:highlight w:val="yellow"/>
        </w:rPr>
        <w:t>_Name</w:t>
      </w:r>
      <w:proofErr w:type="spellEnd"/>
      <w:r w:rsidRPr="005F71E6">
        <w:rPr>
          <w:rFonts w:asciiTheme="minorHAnsi" w:hAnsiTheme="minorHAnsi" w:cstheme="minorHAnsi"/>
          <w:i/>
          <w:sz w:val="22"/>
          <w:szCs w:val="22"/>
        </w:rPr>
        <w:t>&gt;.</w:t>
      </w:r>
      <w:proofErr w:type="spellStart"/>
      <w:r w:rsidRPr="005F71E6">
        <w:rPr>
          <w:rFonts w:asciiTheme="minorHAnsi" w:hAnsiTheme="minorHAnsi" w:cstheme="minorHAnsi"/>
          <w:i/>
          <w:sz w:val="22"/>
          <w:szCs w:val="22"/>
        </w:rPr>
        <w:t>cfg</w:t>
      </w:r>
      <w:proofErr w:type="spellEnd"/>
      <w:r w:rsidRPr="005F71E6">
        <w:rPr>
          <w:rFonts w:asciiTheme="minorHAnsi" w:hAnsiTheme="minorHAnsi" w:cstheme="minorHAnsi"/>
          <w:sz w:val="22"/>
          <w:szCs w:val="22"/>
        </w:rPr>
        <w:t xml:space="preserve">  </w:t>
      </w:r>
      <w:r w:rsidRPr="005F71E6">
        <w:rPr>
          <w:rFonts w:asciiTheme="minorHAnsi" w:hAnsiTheme="minorHAnsi" w:cstheme="minorHAnsi"/>
          <w:b/>
          <w:color w:val="FF0000"/>
          <w:sz w:val="22"/>
          <w:szCs w:val="22"/>
        </w:rPr>
        <w:sym w:font="Wingdings" w:char="F0DF"/>
      </w:r>
      <w:r w:rsidRPr="005F71E6">
        <w:rPr>
          <w:rFonts w:asciiTheme="minorHAnsi" w:hAnsiTheme="minorHAnsi" w:cstheme="minorHAnsi"/>
          <w:b/>
          <w:color w:val="FF0000"/>
          <w:sz w:val="22"/>
          <w:szCs w:val="22"/>
        </w:rPr>
        <w:t xml:space="preserve"> Create config file first</w:t>
      </w:r>
    </w:p>
    <w:p w14:paraId="00A81FA3"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 xml:space="preserve">071350914&gt;admin# </w:t>
      </w:r>
      <w:r w:rsidRPr="005F71E6">
        <w:rPr>
          <w:rFonts w:asciiTheme="minorHAnsi" w:hAnsiTheme="minorHAnsi" w:cstheme="minorHAnsi"/>
          <w:i/>
          <w:sz w:val="22"/>
          <w:szCs w:val="22"/>
        </w:rPr>
        <w:t>exit</w:t>
      </w:r>
    </w:p>
    <w:p w14:paraId="4CD2730D"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 xml:space="preserve">071350914# </w:t>
      </w:r>
      <w:proofErr w:type="spellStart"/>
      <w:r w:rsidRPr="005F71E6">
        <w:rPr>
          <w:rFonts w:asciiTheme="minorHAnsi" w:hAnsiTheme="minorHAnsi" w:cstheme="minorHAnsi"/>
          <w:i/>
          <w:sz w:val="22"/>
          <w:szCs w:val="22"/>
        </w:rPr>
        <w:t>bof</w:t>
      </w:r>
      <w:proofErr w:type="spellEnd"/>
      <w:r w:rsidRPr="005F71E6">
        <w:rPr>
          <w:rFonts w:asciiTheme="minorHAnsi" w:hAnsiTheme="minorHAnsi" w:cstheme="minorHAnsi"/>
          <w:i/>
          <w:sz w:val="22"/>
          <w:szCs w:val="22"/>
        </w:rPr>
        <w:t xml:space="preserve"> &lt;- enter “</w:t>
      </w:r>
      <w:proofErr w:type="spellStart"/>
      <w:r w:rsidRPr="005F71E6">
        <w:rPr>
          <w:rFonts w:asciiTheme="minorHAnsi" w:hAnsiTheme="minorHAnsi" w:cstheme="minorHAnsi"/>
          <w:i/>
          <w:sz w:val="22"/>
          <w:szCs w:val="22"/>
        </w:rPr>
        <w:t>bof</w:t>
      </w:r>
      <w:proofErr w:type="spellEnd"/>
      <w:r w:rsidRPr="005F71E6">
        <w:rPr>
          <w:rFonts w:asciiTheme="minorHAnsi" w:hAnsiTheme="minorHAnsi" w:cstheme="minorHAnsi"/>
          <w:i/>
          <w:sz w:val="22"/>
          <w:szCs w:val="22"/>
        </w:rPr>
        <w:t>” to configure the Boot Option file</w:t>
      </w:r>
    </w:p>
    <w:p w14:paraId="40949476"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primary-image cf3:\</w:t>
      </w:r>
      <w:r w:rsidRPr="005F71E6">
        <w:rPr>
          <w:rFonts w:asciiTheme="minorHAnsi" w:hAnsiTheme="minorHAnsi" w:cstheme="minorHAnsi"/>
          <w:i/>
          <w:sz w:val="22"/>
          <w:szCs w:val="22"/>
          <w:highlight w:val="yellow"/>
        </w:rPr>
        <w:t>7750-TiMOS-X.0.RX\</w:t>
      </w:r>
    </w:p>
    <w:p w14:paraId="1F1056E6"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primary-config cf3:\&lt;</w:t>
      </w:r>
      <w:proofErr w:type="spellStart"/>
      <w:r w:rsidR="000031AA" w:rsidRPr="005F71E6">
        <w:rPr>
          <w:rFonts w:asciiTheme="minorHAnsi" w:hAnsiTheme="minorHAnsi" w:cstheme="minorHAnsi"/>
          <w:i/>
          <w:sz w:val="22"/>
          <w:szCs w:val="22"/>
          <w:highlight w:val="yellow"/>
        </w:rPr>
        <w:t>HOST</w:t>
      </w:r>
      <w:r w:rsidRPr="005F71E6">
        <w:rPr>
          <w:rFonts w:asciiTheme="minorHAnsi" w:hAnsiTheme="minorHAnsi" w:cstheme="minorHAnsi"/>
          <w:i/>
          <w:sz w:val="22"/>
          <w:szCs w:val="22"/>
          <w:highlight w:val="yellow"/>
        </w:rPr>
        <w:t>_Name</w:t>
      </w:r>
      <w:proofErr w:type="spellEnd"/>
      <w:r w:rsidRPr="005F71E6">
        <w:rPr>
          <w:rFonts w:asciiTheme="minorHAnsi" w:hAnsiTheme="minorHAnsi" w:cstheme="minorHAnsi"/>
          <w:i/>
          <w:sz w:val="22"/>
          <w:szCs w:val="22"/>
        </w:rPr>
        <w:t>&gt;.</w:t>
      </w:r>
      <w:proofErr w:type="spellStart"/>
      <w:r w:rsidRPr="005F71E6">
        <w:rPr>
          <w:rFonts w:asciiTheme="minorHAnsi" w:hAnsiTheme="minorHAnsi" w:cstheme="minorHAnsi"/>
          <w:i/>
          <w:sz w:val="22"/>
          <w:szCs w:val="22"/>
        </w:rPr>
        <w:t>cfg</w:t>
      </w:r>
      <w:proofErr w:type="spellEnd"/>
    </w:p>
    <w:p w14:paraId="50E27BD6"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wait 3</w:t>
      </w:r>
    </w:p>
    <w:p w14:paraId="1BB5A91F"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persist on</w:t>
      </w:r>
    </w:p>
    <w:p w14:paraId="2325BEB7"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console-speed 115200</w:t>
      </w:r>
    </w:p>
    <w:p w14:paraId="7A122BA6"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save</w:t>
      </w:r>
    </w:p>
    <w:p w14:paraId="26216FD9"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Writing BOF to cf3:/</w:t>
      </w:r>
      <w:proofErr w:type="spellStart"/>
      <w:r w:rsidRPr="005F71E6">
        <w:rPr>
          <w:rFonts w:asciiTheme="minorHAnsi" w:hAnsiTheme="minorHAnsi" w:cstheme="minorHAnsi"/>
          <w:sz w:val="22"/>
          <w:szCs w:val="22"/>
        </w:rPr>
        <w:t>bof.cfg</w:t>
      </w:r>
      <w:proofErr w:type="spellEnd"/>
    </w:p>
    <w:p w14:paraId="6BCCAB13"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lastRenderedPageBreak/>
        <w:t>Saving BOF .... Completed.</w:t>
      </w:r>
    </w:p>
    <w:p w14:paraId="25CBF08A" w14:textId="77777777" w:rsidR="007E51CD" w:rsidRPr="005F71E6" w:rsidRDefault="007E51CD" w:rsidP="007E51CD">
      <w:pPr>
        <w:pStyle w:val="Computer"/>
        <w:pBdr>
          <w:left w:val="single" w:sz="8" w:space="21" w:color="auto"/>
          <w:right w:val="single" w:sz="8" w:space="27" w:color="auto"/>
        </w:pBdr>
        <w:rPr>
          <w:rFonts w:asciiTheme="minorHAnsi" w:hAnsiTheme="minorHAnsi" w:cstheme="minorHAnsi"/>
          <w:sz w:val="22"/>
          <w:szCs w:val="22"/>
        </w:rPr>
      </w:pPr>
      <w:r w:rsidRPr="005F71E6">
        <w:rPr>
          <w:rFonts w:asciiTheme="minorHAnsi" w:hAnsiTheme="minorHAnsi" w:cstheme="minorHAnsi"/>
          <w:sz w:val="22"/>
          <w:szCs w:val="22"/>
        </w:rPr>
        <w:t xml:space="preserve">Syncing .... Completed.              </w:t>
      </w:r>
    </w:p>
    <w:p w14:paraId="1BD7A2B2" w14:textId="77777777" w:rsidR="007E51CD" w:rsidRPr="005F71E6" w:rsidRDefault="007E51CD" w:rsidP="007E51CD">
      <w:pPr>
        <w:pStyle w:val="BodyText"/>
        <w:spacing w:before="120"/>
        <w:jc w:val="both"/>
        <w:rPr>
          <w:rFonts w:asciiTheme="minorHAnsi" w:hAnsiTheme="minorHAnsi" w:cstheme="minorHAnsi"/>
          <w:lang w:val="en-US"/>
        </w:rPr>
      </w:pPr>
    </w:p>
    <w:p w14:paraId="3A8941DC" w14:textId="77777777" w:rsidR="007E51CD" w:rsidRPr="005F71E6" w:rsidRDefault="007E51CD" w:rsidP="00DC2735">
      <w:pPr>
        <w:pStyle w:val="BodyText"/>
        <w:ind w:left="426"/>
        <w:jc w:val="both"/>
        <w:rPr>
          <w:rFonts w:asciiTheme="minorHAnsi" w:hAnsiTheme="minorHAnsi" w:cs="Arial"/>
          <w:lang w:val="en-US"/>
        </w:rPr>
      </w:pPr>
      <w:r w:rsidRPr="005F71E6">
        <w:rPr>
          <w:rFonts w:asciiTheme="minorHAnsi" w:hAnsiTheme="minorHAnsi" w:cs="Arial"/>
          <w:lang w:val="en-US"/>
        </w:rPr>
        <w:t>The completed BOF should look like below:</w:t>
      </w:r>
    </w:p>
    <w:p w14:paraId="3EB05B6E" w14:textId="77777777" w:rsidR="007E51CD" w:rsidRPr="005F71E6" w:rsidRDefault="007E51CD" w:rsidP="007E51CD">
      <w:pPr>
        <w:pStyle w:val="Computer"/>
        <w:rPr>
          <w:rFonts w:asciiTheme="minorHAnsi" w:hAnsiTheme="minorHAnsi" w:cstheme="minorHAnsi"/>
          <w:sz w:val="22"/>
          <w:szCs w:val="22"/>
        </w:rPr>
      </w:pPr>
      <w:proofErr w:type="gramStart"/>
      <w:r w:rsidRPr="005F71E6">
        <w:rPr>
          <w:rFonts w:asciiTheme="minorHAnsi" w:hAnsiTheme="minorHAnsi" w:cstheme="minorHAnsi"/>
          <w:sz w:val="22"/>
          <w:szCs w:val="22"/>
        </w:rPr>
        <w:t>A:NS</w:t>
      </w:r>
      <w:proofErr w:type="gramEnd"/>
      <w:r w:rsidRPr="005F71E6">
        <w:rPr>
          <w:rFonts w:asciiTheme="minorHAnsi" w:hAnsiTheme="minorHAnsi" w:cstheme="minorHAnsi"/>
          <w:sz w:val="22"/>
          <w:szCs w:val="22"/>
        </w:rPr>
        <w:t>071350914&gt;bof#</w:t>
      </w:r>
      <w:r w:rsidRPr="005F71E6">
        <w:rPr>
          <w:rFonts w:asciiTheme="minorHAnsi" w:hAnsiTheme="minorHAnsi" w:cstheme="minorHAnsi"/>
          <w:i/>
          <w:sz w:val="22"/>
          <w:szCs w:val="22"/>
        </w:rPr>
        <w:t xml:space="preserve">show </w:t>
      </w:r>
      <w:proofErr w:type="spellStart"/>
      <w:r w:rsidRPr="005F71E6">
        <w:rPr>
          <w:rFonts w:asciiTheme="minorHAnsi" w:hAnsiTheme="minorHAnsi" w:cstheme="minorHAnsi"/>
          <w:i/>
          <w:sz w:val="22"/>
          <w:szCs w:val="22"/>
        </w:rPr>
        <w:t>bof</w:t>
      </w:r>
      <w:proofErr w:type="spellEnd"/>
    </w:p>
    <w:p w14:paraId="0EB061E2"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w:t>
      </w:r>
    </w:p>
    <w:p w14:paraId="1FA7C331"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BOF (Memory)</w:t>
      </w:r>
    </w:p>
    <w:p w14:paraId="01F7E91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w:t>
      </w:r>
    </w:p>
    <w:p w14:paraId="1EB623B3"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primary-image    cf</w:t>
      </w:r>
      <w:proofErr w:type="gramStart"/>
      <w:r w:rsidRPr="005F71E6">
        <w:rPr>
          <w:rFonts w:asciiTheme="minorHAnsi" w:hAnsiTheme="minorHAnsi" w:cstheme="minorHAnsi"/>
          <w:sz w:val="22"/>
          <w:szCs w:val="22"/>
        </w:rPr>
        <w:t>3:\</w:t>
      </w:r>
      <w:r w:rsidRPr="005F71E6">
        <w:rPr>
          <w:rFonts w:asciiTheme="minorHAnsi" w:hAnsiTheme="minorHAnsi" w:cstheme="minorHAnsi"/>
          <w:sz w:val="22"/>
          <w:szCs w:val="22"/>
          <w:highlight w:val="yellow"/>
        </w:rPr>
        <w:t>7750-TiMOS-X.0.RX\</w:t>
      </w:r>
      <w:proofErr w:type="gramEnd"/>
    </w:p>
    <w:p w14:paraId="4C8445A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primary-config   cf</w:t>
      </w:r>
      <w:proofErr w:type="gramStart"/>
      <w:r w:rsidRPr="005F71E6">
        <w:rPr>
          <w:rFonts w:asciiTheme="minorHAnsi" w:hAnsiTheme="minorHAnsi" w:cstheme="minorHAnsi"/>
          <w:sz w:val="22"/>
          <w:szCs w:val="22"/>
        </w:rPr>
        <w:t>3:\</w:t>
      </w:r>
      <w:proofErr w:type="gramEnd"/>
      <w:r w:rsidRPr="005F71E6">
        <w:rPr>
          <w:rFonts w:asciiTheme="minorHAnsi" w:hAnsiTheme="minorHAnsi" w:cstheme="minorHAnsi"/>
          <w:sz w:val="22"/>
          <w:szCs w:val="22"/>
        </w:rPr>
        <w:t>&lt;</w:t>
      </w:r>
      <w:proofErr w:type="spellStart"/>
      <w:r w:rsidR="000031AA" w:rsidRPr="005F71E6">
        <w:rPr>
          <w:rFonts w:asciiTheme="minorHAnsi" w:hAnsiTheme="minorHAnsi" w:cstheme="minorHAnsi"/>
          <w:sz w:val="22"/>
          <w:szCs w:val="22"/>
          <w:highlight w:val="yellow"/>
        </w:rPr>
        <w:t>HOST</w:t>
      </w:r>
      <w:r w:rsidRPr="005F71E6">
        <w:rPr>
          <w:rFonts w:asciiTheme="minorHAnsi" w:hAnsiTheme="minorHAnsi" w:cstheme="minorHAnsi"/>
          <w:sz w:val="22"/>
          <w:szCs w:val="22"/>
          <w:highlight w:val="yellow"/>
        </w:rPr>
        <w:t>_Name</w:t>
      </w:r>
      <w:proofErr w:type="spellEnd"/>
      <w:r w:rsidRPr="005F71E6">
        <w:rPr>
          <w:rFonts w:asciiTheme="minorHAnsi" w:hAnsiTheme="minorHAnsi" w:cstheme="minorHAnsi"/>
          <w:sz w:val="22"/>
          <w:szCs w:val="22"/>
        </w:rPr>
        <w:t>&gt;.</w:t>
      </w:r>
      <w:proofErr w:type="spellStart"/>
      <w:r w:rsidRPr="005F71E6">
        <w:rPr>
          <w:rFonts w:asciiTheme="minorHAnsi" w:hAnsiTheme="minorHAnsi" w:cstheme="minorHAnsi"/>
          <w:sz w:val="22"/>
          <w:szCs w:val="22"/>
        </w:rPr>
        <w:t>cfg</w:t>
      </w:r>
      <w:proofErr w:type="spellEnd"/>
    </w:p>
    <w:p w14:paraId="0971B872"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autonegotiate</w:t>
      </w:r>
      <w:proofErr w:type="spellEnd"/>
    </w:p>
    <w:p w14:paraId="6ABDA28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duplex           full</w:t>
      </w:r>
    </w:p>
    <w:p w14:paraId="081159A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speed            100</w:t>
      </w:r>
    </w:p>
    <w:p w14:paraId="1CA94D7D"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wait             3</w:t>
      </w:r>
    </w:p>
    <w:p w14:paraId="260E6484"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persist          on</w:t>
      </w:r>
    </w:p>
    <w:p w14:paraId="1132E6F6"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no li-local-save</w:t>
      </w:r>
    </w:p>
    <w:p w14:paraId="68D31806" w14:textId="77777777" w:rsidR="007E51CD" w:rsidRPr="005F71E6" w:rsidRDefault="007E51CD" w:rsidP="007E51CD">
      <w:pPr>
        <w:pStyle w:val="Computer"/>
        <w:rPr>
          <w:rFonts w:asciiTheme="minorHAnsi" w:hAnsiTheme="minorHAnsi" w:cstheme="minorHAnsi"/>
          <w:sz w:val="22"/>
          <w:szCs w:val="22"/>
          <w:lang w:val="it-IT"/>
        </w:rPr>
      </w:pPr>
      <w:r w:rsidRPr="005F71E6">
        <w:rPr>
          <w:rFonts w:asciiTheme="minorHAnsi" w:hAnsiTheme="minorHAnsi" w:cstheme="minorHAnsi"/>
          <w:sz w:val="22"/>
          <w:szCs w:val="22"/>
        </w:rPr>
        <w:t xml:space="preserve">    </w:t>
      </w:r>
      <w:r w:rsidRPr="005F71E6">
        <w:rPr>
          <w:rFonts w:asciiTheme="minorHAnsi" w:hAnsiTheme="minorHAnsi" w:cstheme="minorHAnsi"/>
          <w:sz w:val="22"/>
          <w:szCs w:val="22"/>
          <w:lang w:val="it-IT"/>
        </w:rPr>
        <w:t>no li-separate</w:t>
      </w:r>
    </w:p>
    <w:p w14:paraId="054D81EA" w14:textId="77777777" w:rsidR="007E51CD" w:rsidRPr="005F71E6" w:rsidRDefault="007E51CD" w:rsidP="007E51CD">
      <w:pPr>
        <w:pStyle w:val="Computer"/>
        <w:rPr>
          <w:rFonts w:asciiTheme="minorHAnsi" w:hAnsiTheme="minorHAnsi" w:cstheme="minorHAnsi"/>
          <w:sz w:val="22"/>
          <w:szCs w:val="22"/>
          <w:lang w:val="it-IT"/>
        </w:rPr>
      </w:pPr>
      <w:r w:rsidRPr="005F71E6">
        <w:rPr>
          <w:rFonts w:asciiTheme="minorHAnsi" w:hAnsiTheme="minorHAnsi" w:cstheme="minorHAnsi"/>
          <w:sz w:val="22"/>
          <w:szCs w:val="22"/>
          <w:lang w:val="it-IT"/>
        </w:rPr>
        <w:t xml:space="preserve">    console-speed    115200</w:t>
      </w:r>
    </w:p>
    <w:p w14:paraId="097D986C" w14:textId="77777777" w:rsidR="007E51CD" w:rsidRPr="005F71E6" w:rsidRDefault="007E51CD" w:rsidP="007E51CD">
      <w:pPr>
        <w:pStyle w:val="Computer"/>
        <w:rPr>
          <w:rFonts w:asciiTheme="minorHAnsi" w:hAnsiTheme="minorHAnsi" w:cstheme="minorHAnsi"/>
          <w:sz w:val="20"/>
          <w:szCs w:val="20"/>
        </w:rPr>
      </w:pPr>
      <w:r w:rsidRPr="005F71E6">
        <w:rPr>
          <w:rFonts w:asciiTheme="minorHAnsi" w:hAnsiTheme="minorHAnsi" w:cstheme="minorHAnsi"/>
          <w:sz w:val="22"/>
          <w:szCs w:val="22"/>
        </w:rPr>
        <w:t>============================================================================</w:t>
      </w:r>
    </w:p>
    <w:p w14:paraId="324D135E" w14:textId="77777777" w:rsidR="007E51CD" w:rsidRPr="005F71E6" w:rsidRDefault="007E51CD" w:rsidP="007E51CD">
      <w:pPr>
        <w:autoSpaceDE w:val="0"/>
        <w:autoSpaceDN w:val="0"/>
        <w:adjustRightInd w:val="0"/>
        <w:rPr>
          <w:rFonts w:asciiTheme="minorHAnsi" w:eastAsia="SimSun" w:hAnsiTheme="minorHAnsi" w:cstheme="minorHAnsi"/>
          <w:lang w:eastAsia="zh-CN"/>
        </w:rPr>
      </w:pPr>
    </w:p>
    <w:p w14:paraId="51ECD676" w14:textId="77777777" w:rsidR="007E51CD" w:rsidRPr="005F71E6" w:rsidRDefault="007E51CD" w:rsidP="007E51CD">
      <w:pPr>
        <w:autoSpaceDE w:val="0"/>
        <w:autoSpaceDN w:val="0"/>
        <w:adjustRightInd w:val="0"/>
        <w:rPr>
          <w:rFonts w:asciiTheme="minorHAnsi" w:eastAsia="SimSun" w:hAnsiTheme="minorHAnsi" w:cstheme="minorHAnsi"/>
          <w:lang w:eastAsia="zh-CN"/>
        </w:rPr>
      </w:pPr>
    </w:p>
    <w:p w14:paraId="05EC5A7E" w14:textId="77777777" w:rsidR="007E51CD" w:rsidRPr="005F71E6" w:rsidRDefault="002E4F01" w:rsidP="002E4F01">
      <w:pPr>
        <w:pStyle w:val="Heading3"/>
        <w:rPr>
          <w:rFonts w:asciiTheme="minorHAnsi" w:hAnsiTheme="minorHAnsi" w:cs="Arial"/>
        </w:rPr>
      </w:pPr>
      <w:bookmarkStart w:id="194" w:name="_Toc358030293"/>
      <w:bookmarkStart w:id="195" w:name="_Toc370457117"/>
      <w:bookmarkStart w:id="196" w:name="_Toc85536811"/>
      <w:r w:rsidRPr="005F71E6">
        <w:rPr>
          <w:rFonts w:asciiTheme="minorHAnsi" w:hAnsiTheme="minorHAnsi" w:cs="Arial"/>
        </w:rPr>
        <w:t xml:space="preserve">5.4.3 </w:t>
      </w:r>
      <w:r w:rsidR="007E51CD" w:rsidRPr="005F71E6">
        <w:rPr>
          <w:rFonts w:asciiTheme="minorHAnsi" w:hAnsiTheme="minorHAnsi" w:cs="Arial"/>
        </w:rPr>
        <w:t>Basic system configurations</w:t>
      </w:r>
      <w:bookmarkEnd w:id="194"/>
      <w:bookmarkEnd w:id="195"/>
      <w:bookmarkEnd w:id="196"/>
    </w:p>
    <w:p w14:paraId="57583D48"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basic system configuration includes the configuration of router name, login control, system time, </w:t>
      </w:r>
      <w:proofErr w:type="spellStart"/>
      <w:r w:rsidRPr="005F71E6">
        <w:rPr>
          <w:rFonts w:asciiTheme="minorHAnsi" w:hAnsiTheme="minorHAnsi" w:cs="Arial"/>
          <w:lang w:val="en-US"/>
        </w:rPr>
        <w:t>snmp</w:t>
      </w:r>
      <w:proofErr w:type="spellEnd"/>
      <w:r w:rsidRPr="005F71E6">
        <w:rPr>
          <w:rFonts w:asciiTheme="minorHAnsi" w:hAnsiTheme="minorHAnsi" w:cs="Arial"/>
          <w:lang w:val="en-US"/>
        </w:rPr>
        <w:t xml:space="preserve"> packet size and system redundancy commands.</w:t>
      </w:r>
    </w:p>
    <w:p w14:paraId="6F33E51F"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The redundancy command sets the redundancy option between the active and standby SF/CPM. For initial installation and any upgrade, the redundancy synchronize option should be set to ‘boot-env’. For normal operations, redundancy should be set to ‘config’.</w:t>
      </w:r>
    </w:p>
    <w:p w14:paraId="34E9BAAB"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synchronization occurs when the admin </w:t>
      </w:r>
      <w:proofErr w:type="gramStart"/>
      <w:r w:rsidRPr="005F71E6">
        <w:rPr>
          <w:rFonts w:asciiTheme="minorHAnsi" w:hAnsiTheme="minorHAnsi" w:cs="Arial"/>
          <w:lang w:val="en-US"/>
        </w:rPr>
        <w:t>save</w:t>
      </w:r>
      <w:proofErr w:type="gramEnd"/>
      <w:r w:rsidRPr="005F71E6">
        <w:rPr>
          <w:rFonts w:asciiTheme="minorHAnsi" w:hAnsiTheme="minorHAnsi" w:cs="Arial"/>
          <w:lang w:val="en-US"/>
        </w:rPr>
        <w:t xml:space="preserve"> or </w:t>
      </w:r>
      <w:proofErr w:type="spellStart"/>
      <w:r w:rsidRPr="005F71E6">
        <w:rPr>
          <w:rFonts w:asciiTheme="minorHAnsi" w:hAnsiTheme="minorHAnsi" w:cs="Arial"/>
          <w:lang w:val="en-US"/>
        </w:rPr>
        <w:t>bof</w:t>
      </w:r>
      <w:proofErr w:type="spellEnd"/>
      <w:r w:rsidRPr="005F71E6">
        <w:rPr>
          <w:rFonts w:asciiTheme="minorHAnsi" w:hAnsiTheme="minorHAnsi" w:cs="Arial"/>
          <w:lang w:val="en-US"/>
        </w:rPr>
        <w:t xml:space="preserve"> save commands are executed. When the boot-env parameter of the synchronize command is specified, the BOF, </w:t>
      </w:r>
      <w:proofErr w:type="spellStart"/>
      <w:r w:rsidRPr="005F71E6">
        <w:rPr>
          <w:rFonts w:asciiTheme="minorHAnsi" w:hAnsiTheme="minorHAnsi" w:cs="Arial"/>
          <w:lang w:val="en-US"/>
        </w:rPr>
        <w:t>boot.ldr</w:t>
      </w:r>
      <w:proofErr w:type="spellEnd"/>
      <w:r w:rsidRPr="005F71E6">
        <w:rPr>
          <w:rFonts w:asciiTheme="minorHAnsi" w:hAnsiTheme="minorHAnsi" w:cs="Arial"/>
          <w:lang w:val="en-US"/>
        </w:rPr>
        <w:t>, config, and image files are automatically synchronized. When the config parameter is specified, only the configuration files are automatically synchronized.</w:t>
      </w:r>
    </w:p>
    <w:p w14:paraId="05AAF4E3"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To execute synchronization manually, the admin&gt;redundancy&gt; synchronization command must be entered with the boot-env parameter or the config parameter. When the boot-env parameter is specified, the BOF, </w:t>
      </w:r>
      <w:proofErr w:type="spellStart"/>
      <w:r w:rsidRPr="005F71E6">
        <w:rPr>
          <w:rFonts w:asciiTheme="minorHAnsi" w:hAnsiTheme="minorHAnsi" w:cs="Arial"/>
          <w:lang w:val="en-US"/>
        </w:rPr>
        <w:t>boot.ldr</w:t>
      </w:r>
      <w:proofErr w:type="spellEnd"/>
      <w:r w:rsidRPr="005F71E6">
        <w:rPr>
          <w:rFonts w:asciiTheme="minorHAnsi" w:hAnsiTheme="minorHAnsi" w:cs="Arial"/>
          <w:lang w:val="en-US"/>
        </w:rPr>
        <w:t>, config, and image files are synchronized. When the config parameter is specified, only the config files are synchronized.</w:t>
      </w:r>
    </w:p>
    <w:p w14:paraId="0A8155E0" w14:textId="77777777" w:rsidR="007E51CD" w:rsidRPr="005F71E6" w:rsidRDefault="007E51CD" w:rsidP="002E4F01">
      <w:pPr>
        <w:pStyle w:val="BodyText"/>
        <w:tabs>
          <w:tab w:val="left" w:pos="9356"/>
        </w:tabs>
        <w:ind w:left="426" w:right="4"/>
        <w:jc w:val="both"/>
        <w:rPr>
          <w:rFonts w:asciiTheme="minorHAnsi" w:hAnsiTheme="minorHAnsi" w:cs="Arial"/>
          <w:lang w:val="en-US"/>
        </w:rPr>
      </w:pPr>
    </w:p>
    <w:p w14:paraId="1EC828B3"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Use the configuration template below with the parameters in the following table(s) to create the actual basic system configuration for all locations including AGW &amp; </w:t>
      </w:r>
      <w:r w:rsidR="00541B3B">
        <w:rPr>
          <w:rFonts w:asciiTheme="minorHAnsi" w:hAnsiTheme="minorHAnsi" w:cs="Arial"/>
          <w:lang w:val="en-US"/>
        </w:rPr>
        <w:t>DGW</w:t>
      </w:r>
      <w:r w:rsidRPr="005F71E6">
        <w:rPr>
          <w:rFonts w:asciiTheme="minorHAnsi" w:hAnsiTheme="minorHAnsi" w:cs="Arial"/>
          <w:lang w:val="en-US"/>
        </w:rPr>
        <w:t>.</w:t>
      </w:r>
    </w:p>
    <w:p w14:paraId="7FCE28F3"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configuration is same as existing in Generic Provisioning </w:t>
      </w:r>
      <w:proofErr w:type="spellStart"/>
      <w:r w:rsidRPr="005F71E6">
        <w:rPr>
          <w:rFonts w:asciiTheme="minorHAnsi" w:hAnsiTheme="minorHAnsi" w:cs="Arial"/>
          <w:lang w:val="en-US"/>
        </w:rPr>
        <w:t>eMOP</w:t>
      </w:r>
      <w:proofErr w:type="spellEnd"/>
      <w:r w:rsidRPr="005F71E6">
        <w:rPr>
          <w:rFonts w:asciiTheme="minorHAnsi" w:hAnsiTheme="minorHAnsi" w:cs="Arial"/>
          <w:lang w:val="en-US"/>
        </w:rPr>
        <w:t xml:space="preserve"> template with following differences –</w:t>
      </w:r>
    </w:p>
    <w:p w14:paraId="2305EEE3" w14:textId="77777777" w:rsidR="007E51CD" w:rsidRPr="005F71E6" w:rsidRDefault="007E51CD" w:rsidP="00FB5F51">
      <w:pPr>
        <w:pStyle w:val="BodyText"/>
        <w:numPr>
          <w:ilvl w:val="0"/>
          <w:numId w:val="1"/>
        </w:numPr>
        <w:tabs>
          <w:tab w:val="left" w:pos="9356"/>
        </w:tabs>
        <w:ind w:right="4"/>
        <w:jc w:val="both"/>
        <w:rPr>
          <w:rFonts w:asciiTheme="minorHAnsi" w:hAnsiTheme="minorHAnsi" w:cs="Arial"/>
          <w:lang w:val="en-US"/>
        </w:rPr>
      </w:pPr>
      <w:r w:rsidRPr="005F71E6">
        <w:rPr>
          <w:rFonts w:asciiTheme="minorHAnsi" w:hAnsiTheme="minorHAnsi" w:cs="Arial"/>
          <w:lang w:val="en-US"/>
        </w:rPr>
        <w:t>Need to configure the “chassis-mode d” as SR-7 &amp; SR-12 chassis</w:t>
      </w:r>
    </w:p>
    <w:p w14:paraId="35AA30A4" w14:textId="77777777" w:rsidR="007E51CD" w:rsidRPr="005F71E6" w:rsidRDefault="007E51CD" w:rsidP="00FB5F51">
      <w:pPr>
        <w:pStyle w:val="BodyText"/>
        <w:numPr>
          <w:ilvl w:val="0"/>
          <w:numId w:val="1"/>
        </w:numPr>
        <w:tabs>
          <w:tab w:val="left" w:pos="9356"/>
        </w:tabs>
        <w:ind w:right="4"/>
        <w:jc w:val="both"/>
        <w:rPr>
          <w:rFonts w:asciiTheme="minorHAnsi" w:hAnsiTheme="minorHAnsi" w:cs="Arial"/>
          <w:lang w:val="en-US"/>
        </w:rPr>
      </w:pPr>
      <w:r w:rsidRPr="005F71E6">
        <w:rPr>
          <w:rFonts w:asciiTheme="minorHAnsi" w:hAnsiTheme="minorHAnsi" w:cs="Arial"/>
          <w:lang w:val="en-US"/>
        </w:rPr>
        <w:t>Card configuration is for IMM cards used</w:t>
      </w:r>
    </w:p>
    <w:p w14:paraId="5D18C391" w14:textId="77777777" w:rsidR="007E51CD" w:rsidRPr="005F71E6" w:rsidRDefault="007E51CD" w:rsidP="007E51CD">
      <w:pPr>
        <w:pStyle w:val="BodyText"/>
        <w:rPr>
          <w:rFonts w:asciiTheme="minorHAnsi" w:hAnsiTheme="minorHAnsi" w:cstheme="minorHAnsi"/>
          <w:lang w:val="en-US"/>
        </w:rPr>
      </w:pPr>
      <w:r w:rsidRPr="005F71E6">
        <w:rPr>
          <w:rFonts w:asciiTheme="minorHAnsi" w:hAnsiTheme="minorHAnsi" w:cstheme="minorHAnsi"/>
          <w:lang w:val="en-US"/>
        </w:rPr>
        <w:t xml:space="preserve"> </w:t>
      </w:r>
    </w:p>
    <w:p w14:paraId="1A13702A" w14:textId="5B4AF0CC" w:rsidR="007E51CD" w:rsidRPr="005F71E6" w:rsidRDefault="00097DA5" w:rsidP="007E51CD">
      <w:pPr>
        <w:pStyle w:val="BodyText"/>
        <w:spacing w:before="120"/>
        <w:rPr>
          <w:rFonts w:asciiTheme="minorHAnsi" w:hAnsiTheme="minorHAnsi" w:cstheme="minorHAnsi"/>
          <w:b/>
          <w:lang w:val="en-US"/>
        </w:rPr>
      </w:pPr>
      <w:r>
        <w:rPr>
          <w:rFonts w:asciiTheme="minorHAnsi" w:hAnsiTheme="minorHAnsi" w:cs="Arial"/>
          <w:b/>
          <w:highlight w:val="yellow"/>
        </w:rPr>
        <w:t/>
      </w:r>
    </w:p>
    <w:p w14:paraId="76C2B09B"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exit all</w:t>
      </w:r>
    </w:p>
    <w:p w14:paraId="25FE10BD"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configure</w:t>
      </w:r>
    </w:p>
    <w:p w14:paraId="1ED4E1D4" w14:textId="77777777" w:rsidR="007E51CD" w:rsidRPr="005F71E6" w:rsidRDefault="007E51CD" w:rsidP="007E51CD">
      <w:pPr>
        <w:pStyle w:val="Computer"/>
        <w:rPr>
          <w:rFonts w:asciiTheme="minorHAnsi" w:hAnsiTheme="minorHAnsi" w:cstheme="minorHAnsi"/>
          <w:sz w:val="22"/>
          <w:szCs w:val="22"/>
        </w:rPr>
      </w:pPr>
    </w:p>
    <w:p w14:paraId="67E83A36"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w:t>
      </w:r>
    </w:p>
    <w:p w14:paraId="530E0C4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echo "System Configuration"</w:t>
      </w:r>
    </w:p>
    <w:p w14:paraId="5CFAA1E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lastRenderedPageBreak/>
        <w:t>#--------------------------------------------------</w:t>
      </w:r>
    </w:p>
    <w:p w14:paraId="162273D7"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system</w:t>
      </w:r>
    </w:p>
    <w:p w14:paraId="42C2ACD0" w14:textId="6065964B" w:rsidR="007E51CD" w:rsidRPr="000B2B95" w:rsidRDefault="007E51CD" w:rsidP="007E51CD">
      <w:pPr>
        <w:pStyle w:val="Computer"/>
        <w:rPr>
          <w:rFonts w:asciiTheme="minorHAnsi" w:hAnsiTheme="minorHAnsi" w:cstheme="minorHAnsi"/>
          <w:color w:val="FF0000"/>
          <w:sz w:val="22"/>
          <w:szCs w:val="22"/>
        </w:rPr>
      </w:pPr>
      <w:r w:rsidRPr="005F71E6">
        <w:rPr>
          <w:rFonts w:asciiTheme="minorHAnsi" w:hAnsiTheme="minorHAnsi" w:cstheme="minorHAnsi"/>
          <w:sz w:val="22"/>
          <w:szCs w:val="22"/>
        </w:rPr>
        <w:t xml:space="preserve">        name </w:t>
      </w:r>
      <w:r w:rsidRPr="005C6662">
        <w:rPr>
          <w:rFonts w:asciiTheme="minorHAnsi" w:hAnsiTheme="minorHAnsi" w:cstheme="minorHAnsi"/>
          <w:sz w:val="22"/>
          <w:szCs w:val="22"/>
          <w:highlight w:val="yellow"/>
        </w:rPr>
        <w:t>"</w:t>
      </w:r>
      <w:r>
        <w:rPr>
          <w:rFonts w:asciiTheme="minorHAnsi" w:hAnsiTheme="minorHAnsi" w:cstheme="minorHAnsi"/>
          <w:color w:val="FF0000"/>
          <w:sz w:val="22"/>
          <w:szCs w:val="22"/>
          <w:highlight w:val="yellow"/>
        </w:rPr>
        <w:t/>
      </w:r>
      <w:r w:rsidRPr="005C6662">
        <w:rPr>
          <w:rFonts w:asciiTheme="minorHAnsi" w:hAnsiTheme="minorHAnsi" w:cstheme="minorHAnsi"/>
          <w:color w:val="FF0000"/>
          <w:sz w:val="22"/>
          <w:szCs w:val="22"/>
          <w:highlight w:val="yellow"/>
        </w:rPr>
        <w:t>"</w:t>
      </w:r>
    </w:p>
    <w:p w14:paraId="416C79C2" w14:textId="77777777" w:rsidR="007E51CD" w:rsidRPr="005F71E6" w:rsidRDefault="007E51CD" w:rsidP="007E51CD">
      <w:pPr>
        <w:pStyle w:val="Computer"/>
        <w:rPr>
          <w:rFonts w:asciiTheme="minorHAnsi" w:hAnsiTheme="minorHAnsi" w:cstheme="minorHAnsi"/>
          <w:color w:val="0000FF"/>
          <w:sz w:val="22"/>
          <w:szCs w:val="22"/>
        </w:rPr>
      </w:pPr>
      <w:r w:rsidRPr="005F71E6">
        <w:rPr>
          <w:rFonts w:asciiTheme="minorHAnsi" w:hAnsiTheme="minorHAnsi" w:cstheme="minorHAnsi"/>
          <w:color w:val="0000FF"/>
          <w:sz w:val="22"/>
          <w:szCs w:val="22"/>
        </w:rPr>
        <w:t>#</w:t>
      </w:r>
    </w:p>
    <w:p w14:paraId="7987EB47" w14:textId="77777777" w:rsidR="007E51CD" w:rsidRPr="005F71E6" w:rsidRDefault="007E51CD" w:rsidP="007E51CD">
      <w:pPr>
        <w:pStyle w:val="Computer"/>
        <w:rPr>
          <w:rFonts w:asciiTheme="minorHAnsi" w:hAnsiTheme="minorHAnsi" w:cstheme="minorHAnsi"/>
          <w:color w:val="0000FF"/>
          <w:sz w:val="22"/>
          <w:szCs w:val="22"/>
        </w:rPr>
      </w:pPr>
      <w:r w:rsidRPr="005F71E6">
        <w:rPr>
          <w:rFonts w:asciiTheme="minorHAnsi" w:hAnsiTheme="minorHAnsi" w:cstheme="minorHAnsi"/>
          <w:color w:val="0000FF"/>
          <w:sz w:val="22"/>
          <w:szCs w:val="22"/>
        </w:rPr>
        <w:t xml:space="preserve"># Chassis mode changed to </w:t>
      </w:r>
      <w:r w:rsidRPr="005F71E6">
        <w:rPr>
          <w:rFonts w:asciiTheme="minorHAnsi" w:hAnsiTheme="minorHAnsi" w:cstheme="minorHAnsi"/>
          <w:b/>
          <w:i/>
          <w:color w:val="0000FF"/>
          <w:sz w:val="22"/>
          <w:szCs w:val="22"/>
        </w:rPr>
        <w:t>d</w:t>
      </w:r>
      <w:r w:rsidRPr="005F71E6">
        <w:rPr>
          <w:rFonts w:asciiTheme="minorHAnsi" w:hAnsiTheme="minorHAnsi" w:cstheme="minorHAnsi"/>
          <w:color w:val="0000FF"/>
          <w:sz w:val="22"/>
          <w:szCs w:val="22"/>
        </w:rPr>
        <w:t xml:space="preserve"> correspond to IOM3-XP cards</w:t>
      </w:r>
    </w:p>
    <w:p w14:paraId="6E5A00E5" w14:textId="77777777" w:rsidR="007E51CD" w:rsidRPr="005F71E6" w:rsidRDefault="007E51CD" w:rsidP="007E51CD">
      <w:pPr>
        <w:pStyle w:val="Computer"/>
        <w:rPr>
          <w:rFonts w:asciiTheme="minorHAnsi" w:hAnsiTheme="minorHAnsi" w:cstheme="minorHAnsi"/>
          <w:color w:val="0000FF"/>
          <w:sz w:val="22"/>
          <w:szCs w:val="22"/>
          <w:lang w:val="en-US"/>
        </w:rPr>
      </w:pPr>
      <w:r w:rsidRPr="005F71E6">
        <w:rPr>
          <w:rFonts w:asciiTheme="minorHAnsi" w:hAnsiTheme="minorHAnsi" w:cstheme="minorHAnsi"/>
          <w:color w:val="0000FF"/>
          <w:sz w:val="22"/>
          <w:szCs w:val="22"/>
          <w:lang w:val="en-US"/>
        </w:rPr>
        <w:t xml:space="preserve"># Default chassis mode is </w:t>
      </w:r>
      <w:r w:rsidRPr="005F71E6">
        <w:rPr>
          <w:rFonts w:asciiTheme="minorHAnsi" w:hAnsiTheme="minorHAnsi" w:cstheme="minorHAnsi"/>
          <w:b/>
          <w:i/>
          <w:color w:val="0000FF"/>
          <w:sz w:val="22"/>
          <w:szCs w:val="22"/>
          <w:lang w:val="en-US"/>
        </w:rPr>
        <w:t>a</w:t>
      </w:r>
    </w:p>
    <w:p w14:paraId="0DE14602" w14:textId="77777777" w:rsidR="007E51CD" w:rsidRPr="005F71E6" w:rsidRDefault="007E51CD" w:rsidP="007E51CD">
      <w:pPr>
        <w:pStyle w:val="Computer"/>
        <w:rPr>
          <w:rFonts w:asciiTheme="minorHAnsi" w:hAnsiTheme="minorHAnsi" w:cstheme="minorHAnsi"/>
          <w:color w:val="0000FF"/>
          <w:sz w:val="22"/>
          <w:szCs w:val="22"/>
          <w:lang w:val="en-US"/>
        </w:rPr>
      </w:pPr>
      <w:r w:rsidRPr="005F71E6">
        <w:rPr>
          <w:rFonts w:asciiTheme="minorHAnsi" w:hAnsiTheme="minorHAnsi" w:cstheme="minorHAnsi"/>
          <w:color w:val="0000FF"/>
          <w:sz w:val="22"/>
          <w:szCs w:val="22"/>
          <w:lang w:val="en-US"/>
        </w:rPr>
        <w:t># Chassis mode is ONLY for SR7/12, NOT Applicable to SR c12</w:t>
      </w:r>
    </w:p>
    <w:p w14:paraId="16477519" w14:textId="77777777" w:rsidR="007E51CD" w:rsidRPr="005F71E6" w:rsidRDefault="007E51CD" w:rsidP="007E51CD">
      <w:pPr>
        <w:pStyle w:val="Computer"/>
        <w:rPr>
          <w:rFonts w:asciiTheme="minorHAnsi" w:hAnsiTheme="minorHAnsi" w:cstheme="minorHAnsi"/>
          <w:color w:val="0000FF"/>
          <w:sz w:val="22"/>
          <w:szCs w:val="22"/>
          <w:lang w:val="en-US"/>
        </w:rPr>
      </w:pPr>
      <w:r w:rsidRPr="005F71E6">
        <w:rPr>
          <w:rFonts w:asciiTheme="minorHAnsi" w:hAnsiTheme="minorHAnsi" w:cstheme="minorHAnsi"/>
          <w:color w:val="0000FF"/>
          <w:sz w:val="22"/>
          <w:szCs w:val="22"/>
          <w:lang w:val="en-US"/>
        </w:rPr>
        <w:t>#</w:t>
      </w:r>
    </w:p>
    <w:p w14:paraId="4E6406AA" w14:textId="77777777" w:rsidR="007E51CD" w:rsidRPr="005F71E6" w:rsidRDefault="007E51CD" w:rsidP="007E51CD">
      <w:pPr>
        <w:pStyle w:val="Compute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r w:rsidRPr="005F71E6">
        <w:rPr>
          <w:rFonts w:asciiTheme="minorHAnsi" w:hAnsiTheme="minorHAnsi" w:cstheme="minorHAnsi"/>
          <w:color w:val="FF0000"/>
          <w:sz w:val="22"/>
          <w:szCs w:val="22"/>
          <w:lang w:val="en-US"/>
        </w:rPr>
        <w:t>chassis-mode d</w:t>
      </w:r>
    </w:p>
    <w:p w14:paraId="6E6085A4" w14:textId="77777777" w:rsidR="007E51CD" w:rsidRPr="005F71E6" w:rsidRDefault="007E51CD" w:rsidP="007E51CD">
      <w:pPr>
        <w:pStyle w:val="Computer"/>
        <w:rPr>
          <w:rFonts w:asciiTheme="minorHAnsi" w:hAnsiTheme="minorHAnsi" w:cstheme="minorHAnsi"/>
          <w:sz w:val="22"/>
          <w:szCs w:val="22"/>
          <w:lang w:val="en-US"/>
        </w:rPr>
      </w:pPr>
    </w:p>
    <w:p w14:paraId="07F3D546" w14:textId="77777777" w:rsidR="007E51CD" w:rsidRPr="005F71E6" w:rsidRDefault="007E51CD" w:rsidP="007E51CD">
      <w:pPr>
        <w:pStyle w:val="Computer"/>
        <w:rPr>
          <w:rFonts w:asciiTheme="minorHAnsi" w:hAnsiTheme="minorHAnsi" w:cstheme="minorHAnsi"/>
          <w:color w:val="0070C0"/>
          <w:sz w:val="22"/>
          <w:szCs w:val="22"/>
          <w:lang w:val="en-US"/>
        </w:rPr>
      </w:pPr>
      <w:r w:rsidRPr="005F71E6">
        <w:rPr>
          <w:rFonts w:asciiTheme="minorHAnsi" w:hAnsiTheme="minorHAnsi" w:cstheme="minorHAnsi"/>
          <w:color w:val="0070C0"/>
          <w:sz w:val="22"/>
          <w:szCs w:val="22"/>
          <w:lang w:val="en-US"/>
        </w:rPr>
        <w:t xml:space="preserve"># Rest of configuration is same as existing </w:t>
      </w:r>
    </w:p>
    <w:p w14:paraId="3049991A" w14:textId="77777777" w:rsidR="007E51CD" w:rsidRPr="005F71E6" w:rsidRDefault="007E51CD" w:rsidP="007E51CD">
      <w:pPr>
        <w:pStyle w:val="Computer"/>
        <w:rPr>
          <w:rFonts w:asciiTheme="minorHAnsi" w:hAnsiTheme="minorHAnsi" w:cstheme="minorHAnsi"/>
          <w:sz w:val="22"/>
          <w:szCs w:val="22"/>
        </w:rPr>
      </w:pPr>
      <w:proofErr w:type="spellStart"/>
      <w:r w:rsidRPr="005F71E6">
        <w:rPr>
          <w:rFonts w:asciiTheme="minorHAnsi" w:hAnsiTheme="minorHAnsi" w:cstheme="minorHAnsi"/>
          <w:sz w:val="22"/>
          <w:szCs w:val="22"/>
        </w:rPr>
        <w:t>snmp</w:t>
      </w:r>
      <w:proofErr w:type="spellEnd"/>
    </w:p>
    <w:p w14:paraId="1283368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packet-size 9216</w:t>
      </w:r>
    </w:p>
    <w:p w14:paraId="4ED01988"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no shutdown</w:t>
      </w:r>
    </w:p>
    <w:p w14:paraId="2070689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13698888"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login-control</w:t>
      </w:r>
    </w:p>
    <w:p w14:paraId="52A77FCE"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telnet</w:t>
      </w:r>
    </w:p>
    <w:p w14:paraId="7EDED6B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inbound-max-sessions 7</w:t>
      </w:r>
    </w:p>
    <w:p w14:paraId="45E0960E"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outbound-max-sessions 7</w:t>
      </w:r>
    </w:p>
    <w:p w14:paraId="53E973E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3E110099"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idle-timeout 30</w:t>
      </w:r>
    </w:p>
    <w:p w14:paraId="2D50BB95"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pre-login-message "\n******************* WARNING *******************\n\</w:t>
      </w:r>
      <w:proofErr w:type="spellStart"/>
      <w:r w:rsidRPr="005F71E6">
        <w:rPr>
          <w:rFonts w:asciiTheme="minorHAnsi" w:hAnsiTheme="minorHAnsi" w:cstheme="minorHAnsi"/>
          <w:sz w:val="22"/>
          <w:szCs w:val="22"/>
        </w:rPr>
        <w:t>nRogers</w:t>
      </w:r>
      <w:proofErr w:type="spellEnd"/>
      <w:r w:rsidRPr="005F71E6">
        <w:rPr>
          <w:rFonts w:asciiTheme="minorHAnsi" w:hAnsiTheme="minorHAnsi" w:cstheme="minorHAnsi"/>
          <w:sz w:val="22"/>
          <w:szCs w:val="22"/>
        </w:rPr>
        <w:t xml:space="preserve"> Cable Inc.\</w:t>
      </w:r>
      <w:proofErr w:type="spellStart"/>
      <w:r w:rsidRPr="005F71E6">
        <w:rPr>
          <w:rFonts w:asciiTheme="minorHAnsi" w:hAnsiTheme="minorHAnsi" w:cstheme="minorHAnsi"/>
          <w:sz w:val="22"/>
          <w:szCs w:val="22"/>
        </w:rPr>
        <w:t>nBy</w:t>
      </w:r>
      <w:proofErr w:type="spellEnd"/>
      <w:r w:rsidRPr="005F71E6">
        <w:rPr>
          <w:rFonts w:asciiTheme="minorHAnsi" w:hAnsiTheme="minorHAnsi" w:cstheme="minorHAnsi"/>
          <w:sz w:val="22"/>
          <w:szCs w:val="22"/>
        </w:rPr>
        <w:t xml:space="preserve"> using this system, you agree to comply with RCI corporate policies governing accessing and using the company's IT systems and data. To protect this system from unauthorized use and to ensure that the system is functioning properly, activities on this system are monitored and recorded and are subject to audit. Unauthorized access or use of this system is prohibited and could be subject to disciplinary actions as well criminal and/or civil </w:t>
      </w:r>
      <w:proofErr w:type="gramStart"/>
      <w:r w:rsidRPr="005F71E6">
        <w:rPr>
          <w:rFonts w:asciiTheme="minorHAnsi" w:hAnsiTheme="minorHAnsi" w:cstheme="minorHAnsi"/>
          <w:sz w:val="22"/>
          <w:szCs w:val="22"/>
        </w:rPr>
        <w:t>penalties.\n\n</w:t>
      </w:r>
      <w:proofErr w:type="gramEnd"/>
      <w:r w:rsidRPr="005F71E6">
        <w:rPr>
          <w:rFonts w:asciiTheme="minorHAnsi" w:hAnsiTheme="minorHAnsi" w:cstheme="minorHAnsi"/>
          <w:sz w:val="22"/>
          <w:szCs w:val="22"/>
        </w:rPr>
        <w:t>***********************************************\n\n"</w:t>
      </w:r>
    </w:p>
    <w:p w14:paraId="0D392058"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exponential-backoff       </w:t>
      </w:r>
    </w:p>
    <w:p w14:paraId="639A81F2"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397800AC"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time</w:t>
      </w:r>
    </w:p>
    <w:p w14:paraId="4BBEA591"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ntp</w:t>
      </w:r>
      <w:proofErr w:type="spellEnd"/>
    </w:p>
    <w:p w14:paraId="6BE298C5"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server 24.153.22.24 </w:t>
      </w:r>
    </w:p>
    <w:p w14:paraId="6F0BA963"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server 24.153.22.152 </w:t>
      </w:r>
    </w:p>
    <w:p w14:paraId="2D6E237E"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no shutdown</w:t>
      </w:r>
    </w:p>
    <w:p w14:paraId="75545B3B"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403CEB0F"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zone UTC </w:t>
      </w:r>
    </w:p>
    <w:p w14:paraId="7C126567"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68C92125" w14:textId="77777777" w:rsidR="007E51CD" w:rsidRPr="005F71E6" w:rsidRDefault="007E51CD" w:rsidP="007E51CD">
      <w:pPr>
        <w:pStyle w:val="Computer"/>
        <w:ind w:firstLine="420"/>
        <w:rPr>
          <w:rFonts w:asciiTheme="minorHAnsi" w:hAnsiTheme="minorHAnsi" w:cstheme="minorHAnsi"/>
          <w:sz w:val="22"/>
          <w:szCs w:val="22"/>
        </w:rPr>
      </w:pPr>
    </w:p>
    <w:p w14:paraId="070964AF"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exit</w:t>
      </w:r>
    </w:p>
    <w:p w14:paraId="0E6831B1"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w:t>
      </w:r>
    </w:p>
    <w:p w14:paraId="4E471BE8"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echo "Redundancy Configuration"</w:t>
      </w:r>
    </w:p>
    <w:p w14:paraId="19066D7F"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w:t>
      </w:r>
    </w:p>
    <w:p w14:paraId="26A36F4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redundancy </w:t>
      </w:r>
    </w:p>
    <w:p w14:paraId="66F12EAA"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synchronize boot-env</w:t>
      </w:r>
    </w:p>
    <w:p w14:paraId="4D982638" w14:textId="77777777" w:rsidR="008245BD" w:rsidRPr="005F71E6" w:rsidRDefault="008245BD" w:rsidP="008245BD">
      <w:pPr>
        <w:pStyle w:val="Computer"/>
        <w:ind w:firstLine="180"/>
        <w:rPr>
          <w:rFonts w:asciiTheme="minorHAnsi" w:hAnsiTheme="minorHAnsi" w:cstheme="minorHAnsi"/>
          <w:sz w:val="22"/>
          <w:szCs w:val="22"/>
        </w:rPr>
      </w:pPr>
      <w:r w:rsidRPr="005F71E6">
        <w:rPr>
          <w:rFonts w:asciiTheme="minorHAnsi" w:hAnsiTheme="minorHAnsi" w:cstheme="minorHAnsi"/>
          <w:sz w:val="22"/>
          <w:szCs w:val="22"/>
        </w:rPr>
        <w:t>exit</w:t>
      </w:r>
    </w:p>
    <w:p w14:paraId="60FF12DA" w14:textId="77777777" w:rsidR="008245BD" w:rsidRPr="005F71E6" w:rsidRDefault="008245BD" w:rsidP="008245BD">
      <w:pPr>
        <w:pStyle w:val="Computer"/>
        <w:rPr>
          <w:rFonts w:asciiTheme="minorHAnsi" w:hAnsiTheme="minorHAnsi" w:cstheme="minorHAnsi"/>
          <w:sz w:val="22"/>
          <w:szCs w:val="22"/>
        </w:rPr>
      </w:pPr>
    </w:p>
    <w:p w14:paraId="34830D3D" w14:textId="77777777" w:rsidR="007E51CD" w:rsidRPr="005F71E6" w:rsidRDefault="007E51CD" w:rsidP="007E51CD">
      <w:pPr>
        <w:pStyle w:val="Computer"/>
        <w:rPr>
          <w:rFonts w:asciiTheme="minorHAnsi" w:hAnsiTheme="minorHAnsi" w:cstheme="minorHAnsi"/>
          <w:sz w:val="22"/>
          <w:szCs w:val="22"/>
        </w:rPr>
      </w:pPr>
      <w:r w:rsidRPr="005F71E6">
        <w:rPr>
          <w:rFonts w:asciiTheme="minorHAnsi" w:hAnsiTheme="minorHAnsi" w:cstheme="minorHAnsi"/>
          <w:sz w:val="22"/>
          <w:szCs w:val="22"/>
        </w:rPr>
        <w:t xml:space="preserve">    exit all</w:t>
      </w:r>
    </w:p>
    <w:p w14:paraId="229FA10C" w14:textId="77777777" w:rsidR="007E51CD" w:rsidRPr="005F71E6" w:rsidRDefault="007E51CD" w:rsidP="007E51CD">
      <w:pPr>
        <w:pStyle w:val="Computer"/>
        <w:rPr>
          <w:rFonts w:asciiTheme="minorHAnsi" w:hAnsiTheme="minorHAnsi" w:cstheme="minorHAnsi"/>
          <w:sz w:val="22"/>
          <w:szCs w:val="22"/>
          <w:lang w:val="en-US"/>
        </w:rPr>
      </w:pPr>
      <w:proofErr w:type="gramStart"/>
      <w:r w:rsidRPr="005F71E6">
        <w:rPr>
          <w:rFonts w:asciiTheme="minorHAnsi" w:hAnsiTheme="minorHAnsi" w:cstheme="minorHAnsi"/>
          <w:sz w:val="22"/>
          <w:szCs w:val="22"/>
          <w:lang w:val="en-US"/>
        </w:rPr>
        <w:lastRenderedPageBreak/>
        <w:t>admin</w:t>
      </w:r>
      <w:proofErr w:type="gramEnd"/>
      <w:r w:rsidRPr="005F71E6">
        <w:rPr>
          <w:rFonts w:asciiTheme="minorHAnsi" w:hAnsiTheme="minorHAnsi" w:cstheme="minorHAnsi"/>
          <w:sz w:val="22"/>
          <w:szCs w:val="22"/>
          <w:lang w:val="en-US"/>
        </w:rPr>
        <w:t xml:space="preserve"> save</w:t>
      </w:r>
    </w:p>
    <w:p w14:paraId="60F21290" w14:textId="77777777" w:rsidR="007E51CD" w:rsidRPr="005F71E6" w:rsidRDefault="007E51CD" w:rsidP="002E4F01">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Note: </w:t>
      </w:r>
    </w:p>
    <w:p w14:paraId="41BF09E9" w14:textId="77777777" w:rsidR="007E51CD" w:rsidRPr="005F71E6" w:rsidRDefault="007E51CD" w:rsidP="0031437D">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Upon completion of the initial configuration, and an “admin save” command is executed, the redundancy synchronize option needs to be changed to “config’. </w:t>
      </w:r>
    </w:p>
    <w:p w14:paraId="58EC0330" w14:textId="77777777" w:rsidR="00F677DC" w:rsidRPr="005F71E6" w:rsidRDefault="00F677DC" w:rsidP="00F677DC">
      <w:pPr>
        <w:pStyle w:val="Heading3"/>
        <w:tabs>
          <w:tab w:val="clear" w:pos="720"/>
          <w:tab w:val="num" w:pos="0"/>
        </w:tabs>
        <w:ind w:left="0" w:firstLine="0"/>
        <w:rPr>
          <w:rFonts w:asciiTheme="minorHAnsi" w:hAnsiTheme="minorHAnsi" w:cs="Arial"/>
          <w:color w:val="17365D" w:themeColor="text2" w:themeShade="BF"/>
        </w:rPr>
      </w:pPr>
      <w:bookmarkStart w:id="197" w:name="_Toc358030294"/>
      <w:bookmarkStart w:id="198" w:name="_Toc370457118"/>
    </w:p>
    <w:p w14:paraId="71433694" w14:textId="77777777" w:rsidR="00F677DC" w:rsidRPr="005F71E6" w:rsidRDefault="00F677DC" w:rsidP="00F677DC">
      <w:pPr>
        <w:pStyle w:val="Heading3"/>
        <w:rPr>
          <w:rFonts w:asciiTheme="minorHAnsi" w:hAnsiTheme="minorHAnsi" w:cs="Arial"/>
        </w:rPr>
      </w:pPr>
      <w:bookmarkStart w:id="199" w:name="_Toc85536812"/>
      <w:r w:rsidRPr="005F71E6">
        <w:rPr>
          <w:rFonts w:asciiTheme="minorHAnsi" w:hAnsiTheme="minorHAnsi" w:cs="Arial"/>
        </w:rPr>
        <w:t>5.4.4 Line cards configurations</w:t>
      </w:r>
      <w:bookmarkEnd w:id="197"/>
      <w:bookmarkEnd w:id="198"/>
      <w:bookmarkEnd w:id="199"/>
    </w:p>
    <w:p w14:paraId="3A91CC6B"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Interface line cards include Integra</w:t>
      </w:r>
      <w:r w:rsidR="004B1953">
        <w:rPr>
          <w:rFonts w:asciiTheme="minorHAnsi" w:hAnsiTheme="minorHAnsi" w:cs="Arial"/>
          <w:lang w:val="en-US"/>
        </w:rPr>
        <w:t xml:space="preserve">ted Media Modules (IMMs) </w:t>
      </w:r>
      <w:r w:rsidR="00B543D9">
        <w:rPr>
          <w:rFonts w:asciiTheme="minorHAnsi" w:hAnsiTheme="minorHAnsi" w:cs="Arial"/>
          <w:lang w:val="en-US"/>
        </w:rPr>
        <w:t>1</w:t>
      </w:r>
      <w:r w:rsidR="00960215">
        <w:rPr>
          <w:rFonts w:asciiTheme="minorHAnsi" w:hAnsiTheme="minorHAnsi" w:cs="Arial"/>
          <w:lang w:val="en-US"/>
        </w:rPr>
        <w:t>2</w:t>
      </w:r>
      <w:r w:rsidRPr="005F71E6">
        <w:rPr>
          <w:rFonts w:asciiTheme="minorHAnsi" w:hAnsiTheme="minorHAnsi" w:cs="Arial"/>
          <w:lang w:val="en-US"/>
        </w:rPr>
        <w:t xml:space="preserve"> port 10G</w:t>
      </w:r>
      <w:r w:rsidR="004B1953">
        <w:rPr>
          <w:rFonts w:asciiTheme="minorHAnsi" w:hAnsiTheme="minorHAnsi" w:cs="Arial"/>
          <w:lang w:val="en-US"/>
        </w:rPr>
        <w:t>ig to be installed in slot</w:t>
      </w:r>
      <w:r w:rsidR="00B543D9">
        <w:rPr>
          <w:rFonts w:asciiTheme="minorHAnsi" w:hAnsiTheme="minorHAnsi" w:cs="Arial"/>
          <w:lang w:val="en-US"/>
        </w:rPr>
        <w:t>s</w:t>
      </w:r>
      <w:r w:rsidR="004B1953">
        <w:rPr>
          <w:rFonts w:asciiTheme="minorHAnsi" w:hAnsiTheme="minorHAnsi" w:cs="Arial"/>
          <w:lang w:val="en-US"/>
        </w:rPr>
        <w:t xml:space="preserve"> 1</w:t>
      </w:r>
      <w:r w:rsidR="00B543D9">
        <w:rPr>
          <w:rFonts w:asciiTheme="minorHAnsi" w:hAnsiTheme="minorHAnsi" w:cs="Arial"/>
          <w:lang w:val="en-US"/>
        </w:rPr>
        <w:t xml:space="preserve"> and 2</w:t>
      </w:r>
      <w:r w:rsidR="00756D5E">
        <w:rPr>
          <w:rFonts w:asciiTheme="minorHAnsi" w:hAnsiTheme="minorHAnsi" w:cs="Arial"/>
          <w:lang w:val="en-US"/>
        </w:rPr>
        <w:t xml:space="preserve"> and IMM 48 port GE to be installed in slot 9</w:t>
      </w:r>
      <w:r w:rsidR="004B1953">
        <w:rPr>
          <w:rFonts w:asciiTheme="minorHAnsi" w:hAnsiTheme="minorHAnsi" w:cs="Arial"/>
          <w:lang w:val="en-US"/>
        </w:rPr>
        <w:t>.</w:t>
      </w:r>
    </w:p>
    <w:p w14:paraId="065BFA12" w14:textId="77777777" w:rsidR="00F677DC" w:rsidRPr="005F71E6" w:rsidRDefault="00F677DC" w:rsidP="00573A87">
      <w:pPr>
        <w:pStyle w:val="BodyText"/>
        <w:tabs>
          <w:tab w:val="left" w:pos="9356"/>
        </w:tabs>
        <w:ind w:left="426" w:right="4"/>
        <w:jc w:val="both"/>
        <w:rPr>
          <w:rFonts w:asciiTheme="minorHAnsi" w:hAnsiTheme="minorHAnsi" w:cs="Arial"/>
          <w:lang w:val="en-US"/>
        </w:rPr>
      </w:pPr>
    </w:p>
    <w:p w14:paraId="119525CF"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IMMs can be preconfigured prior to the component installation or configured after the components are installed. Each specific slot must specify an IMM. You cannot configure ports until the MDA is configured.</w:t>
      </w:r>
    </w:p>
    <w:p w14:paraId="21D8428E" w14:textId="77777777" w:rsidR="00F677DC" w:rsidRPr="005F71E6" w:rsidRDefault="00F677DC" w:rsidP="00573A87">
      <w:pPr>
        <w:pStyle w:val="BodyText"/>
        <w:tabs>
          <w:tab w:val="left" w:pos="9356"/>
        </w:tabs>
        <w:ind w:left="426" w:right="4"/>
        <w:jc w:val="both"/>
        <w:rPr>
          <w:rFonts w:asciiTheme="minorHAnsi" w:hAnsiTheme="minorHAnsi" w:cs="Arial"/>
          <w:lang w:val="en-US"/>
        </w:rPr>
      </w:pPr>
    </w:p>
    <w:p w14:paraId="007DF896"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Please refer to section 4.3.2 for card type and slot </w:t>
      </w:r>
      <w:proofErr w:type="gramStart"/>
      <w:r w:rsidRPr="005F71E6">
        <w:rPr>
          <w:rFonts w:asciiTheme="minorHAnsi" w:hAnsiTheme="minorHAnsi" w:cs="Arial"/>
          <w:lang w:val="en-US"/>
        </w:rPr>
        <w:t># .</w:t>
      </w:r>
      <w:proofErr w:type="gramEnd"/>
    </w:p>
    <w:p w14:paraId="7BB65267" w14:textId="77777777" w:rsidR="00F677DC" w:rsidRPr="005F71E6" w:rsidRDefault="00F677DC" w:rsidP="00573A87">
      <w:pPr>
        <w:pStyle w:val="BodyText"/>
        <w:tabs>
          <w:tab w:val="left" w:pos="9356"/>
        </w:tabs>
        <w:ind w:left="426" w:right="4"/>
        <w:jc w:val="both"/>
        <w:rPr>
          <w:rFonts w:asciiTheme="minorHAnsi" w:hAnsiTheme="minorHAnsi" w:cs="Arial"/>
          <w:lang w:val="en-US"/>
        </w:rPr>
      </w:pPr>
    </w:p>
    <w:p w14:paraId="1C84374D" w14:textId="77777777" w:rsidR="00F677DC" w:rsidRPr="005F71E6" w:rsidRDefault="00F677DC" w:rsidP="00F677DC">
      <w:pPr>
        <w:rPr>
          <w:rFonts w:asciiTheme="minorHAnsi" w:hAnsiTheme="minorHAnsi" w:cs="Arial"/>
          <w:color w:val="FF0000"/>
        </w:rPr>
      </w:pPr>
      <w:r w:rsidRPr="005F71E6">
        <w:rPr>
          <w:rFonts w:asciiTheme="minorHAnsi" w:hAnsiTheme="minorHAnsi" w:cs="Arial"/>
          <w:color w:val="FF0000"/>
        </w:rPr>
        <w:t>.</w:t>
      </w:r>
    </w:p>
    <w:p w14:paraId="174A49FC" w14:textId="77777777" w:rsidR="00F677DC" w:rsidRPr="005F71E6" w:rsidRDefault="00F677DC" w:rsidP="00F677DC">
      <w:pPr>
        <w:rPr>
          <w:rFonts w:asciiTheme="minorHAnsi" w:hAnsiTheme="minorHAnsi" w:cs="Arial"/>
        </w:rPr>
      </w:pPr>
    </w:p>
    <w:p w14:paraId="18050731" w14:textId="0942F467" w:rsidR="00F677DC" w:rsidRPr="000827F3" w:rsidRDefault="00097DA5" w:rsidP="00F677DC">
      <w:pPr>
        <w:rPr>
          <w:rFonts w:asciiTheme="minorHAnsi" w:hAnsiTheme="minorHAnsi" w:cs="Arial"/>
          <w:bCs/>
          <w:color w:val="FF0000"/>
        </w:rPr>
      </w:pPr>
      <w:r>
        <w:rPr>
          <w:rFonts w:asciiTheme="minorHAnsi" w:hAnsiTheme="minorHAnsi" w:cs="Arial"/>
          <w:b/>
          <w:highlight w:val="yellow"/>
        </w:rPr>
        <w:t/>
      </w:r>
      <w:r>
        <w:rPr>
          <w:rFonts w:asciiTheme="minorHAnsi" w:hAnsiTheme="minorHAnsi" w:cs="Arial"/>
          <w:b/>
          <w:highlight w:val="yellow"/>
        </w:rPr>
        <w:t xml:space="preserve"> </w:t>
      </w:r>
      <w:r w:rsidR="000827F3">
        <w:rPr>
          <w:rFonts w:asciiTheme="minorHAnsi" w:hAnsiTheme="minorHAnsi" w:cs="Arial"/>
          <w:b/>
        </w:rPr>
        <w:t xml:space="preserve"> </w:t>
      </w:r>
      <w:r w:rsidR="000827F3">
        <w:rPr>
          <w:rFonts w:asciiTheme="minorHAnsi" w:hAnsiTheme="minorHAnsi" w:cs="Arial"/>
          <w:bCs/>
          <w:color w:val="FF0000"/>
        </w:rPr>
        <w:t>Slot X is determined in section 4.2.2</w:t>
      </w:r>
    </w:p>
    <w:p w14:paraId="13F19096" w14:textId="77777777" w:rsidR="00A55EB8" w:rsidRPr="000B2B95" w:rsidRDefault="00A55EB8" w:rsidP="00F677DC">
      <w:pPr>
        <w:rPr>
          <w:rFonts w:asciiTheme="minorHAnsi" w:hAnsiTheme="minorHAnsi" w:cstheme="minorHAnsi"/>
          <w:b/>
          <w:color w:val="FF0000"/>
        </w:rPr>
      </w:pPr>
    </w:p>
    <w:p w14:paraId="35447D4B" w14:textId="77777777" w:rsidR="004E1E4E" w:rsidRPr="005F71E6" w:rsidRDefault="004E1E4E" w:rsidP="00F677DC">
      <w:pPr>
        <w:pStyle w:val="Computer"/>
        <w:rPr>
          <w:rFonts w:asciiTheme="minorHAnsi" w:hAnsiTheme="minorHAnsi" w:cstheme="minorHAnsi"/>
          <w:color w:val="FF0000"/>
          <w:sz w:val="22"/>
          <w:szCs w:val="22"/>
        </w:rPr>
      </w:pPr>
    </w:p>
    <w:p w14:paraId="1F8785EF" w14:textId="22B48C94" w:rsidR="00F33C13" w:rsidRPr="005F71E6" w:rsidRDefault="004B1953" w:rsidP="00F677DC">
      <w:pPr>
        <w:pStyle w:val="Computer"/>
        <w:rPr>
          <w:rFonts w:asciiTheme="minorHAnsi" w:hAnsiTheme="minorHAnsi" w:cstheme="minorHAnsi"/>
          <w:color w:val="FF0000"/>
          <w:sz w:val="22"/>
          <w:szCs w:val="22"/>
        </w:rPr>
      </w:pPr>
      <w:r w:rsidRPr="00E36B2D">
        <w:rPr>
          <w:rFonts w:asciiTheme="minorHAnsi" w:hAnsiTheme="minorHAnsi" w:cstheme="minorHAnsi"/>
          <w:color w:val="FF0000"/>
          <w:sz w:val="22"/>
          <w:szCs w:val="22"/>
        </w:rPr>
        <w:t xml:space="preserve">#IMM </w:t>
      </w:r>
      <w:r w:rsidR="00C61D9E">
        <w:rPr>
          <w:rFonts w:asciiTheme="minorHAnsi" w:hAnsiTheme="minorHAnsi" w:cstheme="minorHAnsi"/>
          <w:color w:val="FF0000"/>
          <w:sz w:val="22"/>
          <w:szCs w:val="22"/>
        </w:rPr>
        <w:t>1</w:t>
      </w:r>
      <w:r w:rsidR="000B2B95" w:rsidRPr="00E36B2D">
        <w:rPr>
          <w:rFonts w:asciiTheme="minorHAnsi" w:hAnsiTheme="minorHAnsi" w:cstheme="minorHAnsi"/>
          <w:color w:val="FF0000"/>
          <w:sz w:val="22"/>
          <w:szCs w:val="22"/>
        </w:rPr>
        <w:t>2</w:t>
      </w:r>
      <w:r w:rsidR="00F33C13" w:rsidRPr="00E36B2D">
        <w:rPr>
          <w:rFonts w:asciiTheme="minorHAnsi" w:hAnsiTheme="minorHAnsi" w:cstheme="minorHAnsi"/>
          <w:color w:val="FF0000"/>
          <w:sz w:val="22"/>
          <w:szCs w:val="22"/>
        </w:rPr>
        <w:t xml:space="preserve"> port 10G ca</w:t>
      </w:r>
      <w:r w:rsidR="001416FA" w:rsidRPr="00E36B2D">
        <w:rPr>
          <w:rFonts w:asciiTheme="minorHAnsi" w:hAnsiTheme="minorHAnsi" w:cstheme="minorHAnsi"/>
          <w:color w:val="FF0000"/>
          <w:sz w:val="22"/>
          <w:szCs w:val="22"/>
        </w:rPr>
        <w:t xml:space="preserve">rd will be at </w:t>
      </w:r>
      <w:proofErr w:type="spellStart"/>
      <w:r w:rsidR="001416FA" w:rsidRPr="00E36B2D">
        <w:rPr>
          <w:rFonts w:asciiTheme="minorHAnsi" w:hAnsiTheme="minorHAnsi" w:cstheme="minorHAnsi"/>
          <w:color w:val="FF0000"/>
          <w:sz w:val="22"/>
          <w:szCs w:val="22"/>
        </w:rPr>
        <w:t>slot</w:t>
      </w:r>
      <w:r w:rsidR="000827F3">
        <w:rPr>
          <w:rFonts w:asciiTheme="minorHAnsi" w:hAnsiTheme="minorHAnsi" w:cstheme="minorHAnsi"/>
          <w:color w:val="FF0000"/>
          <w:sz w:val="22"/>
          <w:szCs w:val="22"/>
        </w:rPr>
        <w:t>X</w:t>
      </w:r>
      <w:proofErr w:type="spellEnd"/>
      <w:r w:rsidR="000827F3">
        <w:rPr>
          <w:rFonts w:asciiTheme="minorHAnsi" w:hAnsiTheme="minorHAnsi" w:cstheme="minorHAnsi"/>
          <w:color w:val="FF0000"/>
          <w:sz w:val="22"/>
          <w:szCs w:val="22"/>
        </w:rPr>
        <w:t xml:space="preserve"> </w:t>
      </w:r>
      <w:r w:rsidR="00F0165D">
        <w:rPr>
          <w:rFonts w:asciiTheme="minorHAnsi" w:hAnsiTheme="minorHAnsi" w:cstheme="minorHAnsi"/>
          <w:color w:val="FF0000"/>
          <w:sz w:val="22"/>
          <w:szCs w:val="22"/>
        </w:rPr>
        <w:t xml:space="preserve">and </w:t>
      </w:r>
      <w:r w:rsidR="000827F3">
        <w:rPr>
          <w:rFonts w:asciiTheme="minorHAnsi" w:hAnsiTheme="minorHAnsi" w:cstheme="minorHAnsi"/>
          <w:color w:val="FF0000"/>
          <w:sz w:val="22"/>
          <w:szCs w:val="22"/>
        </w:rPr>
        <w:t>X</w:t>
      </w:r>
      <w:r w:rsidR="00D36CEC">
        <w:rPr>
          <w:rFonts w:asciiTheme="minorHAnsi" w:hAnsiTheme="minorHAnsi" w:cstheme="minorHAnsi"/>
          <w:color w:val="FF0000"/>
          <w:sz w:val="22"/>
          <w:szCs w:val="22"/>
        </w:rPr>
        <w:t>.</w:t>
      </w:r>
      <w:r w:rsidR="001416FA" w:rsidRPr="00E36B2D">
        <w:rPr>
          <w:rFonts w:asciiTheme="minorHAnsi" w:hAnsiTheme="minorHAnsi" w:cstheme="minorHAnsi"/>
          <w:color w:val="FF0000"/>
          <w:sz w:val="22"/>
          <w:szCs w:val="22"/>
        </w:rPr>
        <w:t xml:space="preserve"> </w:t>
      </w:r>
    </w:p>
    <w:p w14:paraId="2D29D394" w14:textId="77777777" w:rsidR="00F33C13" w:rsidRPr="005F71E6" w:rsidRDefault="00F33C13" w:rsidP="00F677DC">
      <w:pPr>
        <w:pStyle w:val="Computer"/>
        <w:rPr>
          <w:rFonts w:asciiTheme="minorHAnsi" w:hAnsiTheme="minorHAnsi" w:cstheme="minorHAnsi"/>
          <w:color w:val="FF0000"/>
          <w:sz w:val="22"/>
          <w:szCs w:val="22"/>
        </w:rPr>
      </w:pPr>
    </w:p>
    <w:p w14:paraId="38A69F9F" w14:textId="77777777" w:rsidR="00C61D9E" w:rsidRPr="004A4AE5" w:rsidRDefault="00C61D9E" w:rsidP="00C61D9E">
      <w:pPr>
        <w:pStyle w:val="Computer"/>
        <w:rPr>
          <w:rFonts w:asciiTheme="minorHAnsi" w:hAnsiTheme="minorHAnsi" w:cstheme="minorHAnsi"/>
          <w:sz w:val="22"/>
          <w:szCs w:val="22"/>
        </w:rPr>
      </w:pPr>
      <w:r>
        <w:rPr>
          <w:rFonts w:asciiTheme="minorHAnsi" w:hAnsiTheme="minorHAnsi" w:cstheme="minorHAnsi"/>
          <w:sz w:val="22"/>
          <w:szCs w:val="22"/>
        </w:rPr>
        <w:t>card x</w:t>
      </w:r>
    </w:p>
    <w:p w14:paraId="6B465BD8"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card-type imm-2pac-fp3        </w:t>
      </w:r>
    </w:p>
    <w:p w14:paraId="053E5972" w14:textId="77777777" w:rsidR="00C61D9E" w:rsidRPr="004A4AE5" w:rsidRDefault="00C61D9E" w:rsidP="00C61D9E">
      <w:pPr>
        <w:pStyle w:val="Computer"/>
        <w:rPr>
          <w:rFonts w:asciiTheme="minorHAnsi" w:hAnsiTheme="minorHAnsi" w:cstheme="minorHAnsi"/>
          <w:sz w:val="22"/>
          <w:szCs w:val="22"/>
          <w:lang w:val="fr-FR"/>
        </w:rPr>
      </w:pPr>
      <w:r w:rsidRPr="004A4AE5">
        <w:rPr>
          <w:rFonts w:asciiTheme="minorHAnsi" w:hAnsiTheme="minorHAnsi" w:cstheme="minorHAnsi"/>
          <w:sz w:val="22"/>
          <w:szCs w:val="22"/>
        </w:rPr>
        <w:t xml:space="preserve">        </w:t>
      </w:r>
      <w:proofErr w:type="spellStart"/>
      <w:proofErr w:type="gramStart"/>
      <w:r w:rsidRPr="004A4AE5">
        <w:rPr>
          <w:rFonts w:asciiTheme="minorHAnsi" w:hAnsiTheme="minorHAnsi" w:cstheme="minorHAnsi"/>
          <w:sz w:val="22"/>
          <w:szCs w:val="22"/>
          <w:lang w:val="fr-FR"/>
        </w:rPr>
        <w:t>mda</w:t>
      </w:r>
      <w:proofErr w:type="spellEnd"/>
      <w:proofErr w:type="gramEnd"/>
      <w:r w:rsidRPr="004A4AE5">
        <w:rPr>
          <w:rFonts w:asciiTheme="minorHAnsi" w:hAnsiTheme="minorHAnsi" w:cstheme="minorHAnsi"/>
          <w:sz w:val="22"/>
          <w:szCs w:val="22"/>
          <w:lang w:val="fr-FR"/>
        </w:rPr>
        <w:t xml:space="preserve"> 1</w:t>
      </w:r>
    </w:p>
    <w:p w14:paraId="43FA1426" w14:textId="77777777" w:rsidR="00C61D9E" w:rsidRPr="004A4AE5" w:rsidRDefault="00C61D9E" w:rsidP="00C61D9E">
      <w:pPr>
        <w:pStyle w:val="Computer"/>
        <w:rPr>
          <w:rFonts w:asciiTheme="minorHAnsi" w:hAnsiTheme="minorHAnsi" w:cstheme="minorHAnsi"/>
          <w:sz w:val="22"/>
          <w:szCs w:val="22"/>
          <w:lang w:val="fr-FR"/>
        </w:rPr>
      </w:pPr>
      <w:r w:rsidRPr="004A4AE5">
        <w:rPr>
          <w:rFonts w:asciiTheme="minorHAnsi" w:hAnsiTheme="minorHAnsi" w:cstheme="minorHAnsi"/>
          <w:sz w:val="22"/>
          <w:szCs w:val="22"/>
          <w:lang w:val="fr-FR"/>
        </w:rPr>
        <w:t xml:space="preserve">            </w:t>
      </w:r>
      <w:proofErr w:type="spellStart"/>
      <w:proofErr w:type="gramStart"/>
      <w:r w:rsidRPr="004A4AE5">
        <w:rPr>
          <w:rFonts w:asciiTheme="minorHAnsi" w:hAnsiTheme="minorHAnsi" w:cstheme="minorHAnsi"/>
          <w:sz w:val="22"/>
          <w:szCs w:val="22"/>
          <w:lang w:val="fr-FR"/>
        </w:rPr>
        <w:t>mda</w:t>
      </w:r>
      <w:proofErr w:type="spellEnd"/>
      <w:proofErr w:type="gramEnd"/>
      <w:r w:rsidRPr="004A4AE5">
        <w:rPr>
          <w:rFonts w:asciiTheme="minorHAnsi" w:hAnsiTheme="minorHAnsi" w:cstheme="minorHAnsi"/>
          <w:sz w:val="22"/>
          <w:szCs w:val="22"/>
          <w:lang w:val="fr-FR"/>
        </w:rPr>
        <w:t>-type p6-10g-sfp</w:t>
      </w:r>
    </w:p>
    <w:p w14:paraId="6BE3D64F"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lang w:val="fr-FR"/>
        </w:rPr>
        <w:t xml:space="preserve">            </w:t>
      </w:r>
      <w:r w:rsidRPr="004A4AE5">
        <w:rPr>
          <w:rFonts w:asciiTheme="minorHAnsi" w:hAnsiTheme="minorHAnsi" w:cstheme="minorHAnsi"/>
          <w:sz w:val="22"/>
          <w:szCs w:val="22"/>
        </w:rPr>
        <w:t>network</w:t>
      </w:r>
    </w:p>
    <w:p w14:paraId="1EA1931B"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ingress</w:t>
      </w:r>
    </w:p>
    <w:p w14:paraId="379536C5"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pool </w:t>
      </w:r>
    </w:p>
    <w:p w14:paraId="7262F3BD"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w:t>
      </w:r>
      <w:proofErr w:type="spellStart"/>
      <w:r w:rsidRPr="004A4AE5">
        <w:rPr>
          <w:rFonts w:asciiTheme="minorHAnsi" w:hAnsiTheme="minorHAnsi" w:cstheme="minorHAnsi"/>
          <w:sz w:val="22"/>
          <w:szCs w:val="22"/>
        </w:rPr>
        <w:t>resv-cbs</w:t>
      </w:r>
      <w:proofErr w:type="spellEnd"/>
      <w:r w:rsidRPr="004A4AE5">
        <w:rPr>
          <w:rFonts w:asciiTheme="minorHAnsi" w:hAnsiTheme="minorHAnsi" w:cstheme="minorHAnsi"/>
          <w:sz w:val="22"/>
          <w:szCs w:val="22"/>
        </w:rPr>
        <w:t xml:space="preserve"> 47</w:t>
      </w:r>
    </w:p>
    <w:p w14:paraId="592D8123"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slope-policy "</w:t>
      </w:r>
      <w:proofErr w:type="spellStart"/>
      <w:r w:rsidRPr="004A4AE5">
        <w:rPr>
          <w:rFonts w:asciiTheme="minorHAnsi" w:hAnsiTheme="minorHAnsi" w:cstheme="minorHAnsi"/>
          <w:sz w:val="22"/>
          <w:szCs w:val="22"/>
        </w:rPr>
        <w:t>RNS_slope</w:t>
      </w:r>
      <w:proofErr w:type="spellEnd"/>
      <w:r w:rsidRPr="004A4AE5">
        <w:rPr>
          <w:rFonts w:asciiTheme="minorHAnsi" w:hAnsiTheme="minorHAnsi" w:cstheme="minorHAnsi"/>
          <w:sz w:val="22"/>
          <w:szCs w:val="22"/>
        </w:rPr>
        <w:t>-policy"</w:t>
      </w:r>
    </w:p>
    <w:p w14:paraId="41BFEFB6"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7B5BE458"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queue-policy "</w:t>
      </w:r>
      <w:proofErr w:type="spellStart"/>
      <w:r w:rsidRPr="004A4AE5">
        <w:rPr>
          <w:rFonts w:asciiTheme="minorHAnsi" w:hAnsiTheme="minorHAnsi" w:cstheme="minorHAnsi"/>
          <w:sz w:val="22"/>
          <w:szCs w:val="22"/>
        </w:rPr>
        <w:t>RNS_network</w:t>
      </w:r>
      <w:proofErr w:type="spellEnd"/>
      <w:r w:rsidRPr="004A4AE5">
        <w:rPr>
          <w:rFonts w:asciiTheme="minorHAnsi" w:hAnsiTheme="minorHAnsi" w:cstheme="minorHAnsi"/>
          <w:sz w:val="22"/>
          <w:szCs w:val="22"/>
        </w:rPr>
        <w:t>-queue"</w:t>
      </w:r>
    </w:p>
    <w:p w14:paraId="0F53EBE6"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218D87A3"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4D992AB7"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no shutdown</w:t>
      </w:r>
    </w:p>
    <w:p w14:paraId="080898A8" w14:textId="77777777" w:rsidR="00C61D9E" w:rsidRPr="004A4AE5" w:rsidRDefault="00C61D9E" w:rsidP="00C61D9E">
      <w:pPr>
        <w:pStyle w:val="Computer"/>
        <w:rPr>
          <w:rFonts w:asciiTheme="minorHAnsi" w:hAnsiTheme="minorHAnsi" w:cstheme="minorHAnsi"/>
          <w:sz w:val="22"/>
          <w:szCs w:val="22"/>
          <w:lang w:val="fr-FR"/>
        </w:rPr>
      </w:pPr>
      <w:r w:rsidRPr="004A4AE5">
        <w:rPr>
          <w:rFonts w:asciiTheme="minorHAnsi" w:hAnsiTheme="minorHAnsi" w:cstheme="minorHAnsi"/>
          <w:sz w:val="22"/>
          <w:szCs w:val="22"/>
        </w:rPr>
        <w:t xml:space="preserve">        </w:t>
      </w:r>
      <w:proofErr w:type="gramStart"/>
      <w:r w:rsidRPr="004A4AE5">
        <w:rPr>
          <w:rFonts w:asciiTheme="minorHAnsi" w:hAnsiTheme="minorHAnsi" w:cstheme="minorHAnsi"/>
          <w:sz w:val="22"/>
          <w:szCs w:val="22"/>
          <w:lang w:val="fr-FR"/>
        </w:rPr>
        <w:t>exit</w:t>
      </w:r>
      <w:proofErr w:type="gramEnd"/>
    </w:p>
    <w:p w14:paraId="4CD52744" w14:textId="77777777" w:rsidR="00C61D9E" w:rsidRPr="004A4AE5" w:rsidRDefault="00C61D9E" w:rsidP="00C61D9E">
      <w:pPr>
        <w:pStyle w:val="Computer"/>
        <w:rPr>
          <w:rFonts w:asciiTheme="minorHAnsi" w:hAnsiTheme="minorHAnsi" w:cstheme="minorHAnsi"/>
          <w:sz w:val="22"/>
          <w:szCs w:val="22"/>
          <w:lang w:val="fr-FR"/>
        </w:rPr>
      </w:pPr>
      <w:r w:rsidRPr="004A4AE5">
        <w:rPr>
          <w:rFonts w:asciiTheme="minorHAnsi" w:hAnsiTheme="minorHAnsi" w:cstheme="minorHAnsi"/>
          <w:sz w:val="22"/>
          <w:szCs w:val="22"/>
          <w:lang w:val="fr-FR"/>
        </w:rPr>
        <w:t xml:space="preserve">        </w:t>
      </w:r>
      <w:proofErr w:type="spellStart"/>
      <w:proofErr w:type="gramStart"/>
      <w:r w:rsidRPr="004A4AE5">
        <w:rPr>
          <w:rFonts w:asciiTheme="minorHAnsi" w:hAnsiTheme="minorHAnsi" w:cstheme="minorHAnsi"/>
          <w:sz w:val="22"/>
          <w:szCs w:val="22"/>
          <w:lang w:val="fr-FR"/>
        </w:rPr>
        <w:t>mda</w:t>
      </w:r>
      <w:proofErr w:type="spellEnd"/>
      <w:proofErr w:type="gramEnd"/>
      <w:r w:rsidRPr="004A4AE5">
        <w:rPr>
          <w:rFonts w:asciiTheme="minorHAnsi" w:hAnsiTheme="minorHAnsi" w:cstheme="minorHAnsi"/>
          <w:sz w:val="22"/>
          <w:szCs w:val="22"/>
          <w:lang w:val="fr-FR"/>
        </w:rPr>
        <w:t xml:space="preserve"> 2</w:t>
      </w:r>
    </w:p>
    <w:p w14:paraId="28504B6C" w14:textId="77777777" w:rsidR="00C61D9E" w:rsidRPr="004A4AE5" w:rsidRDefault="00C61D9E" w:rsidP="00C61D9E">
      <w:pPr>
        <w:pStyle w:val="Computer"/>
        <w:rPr>
          <w:rFonts w:asciiTheme="minorHAnsi" w:hAnsiTheme="minorHAnsi" w:cstheme="minorHAnsi"/>
          <w:sz w:val="22"/>
          <w:szCs w:val="22"/>
          <w:lang w:val="fr-FR"/>
        </w:rPr>
      </w:pPr>
      <w:r w:rsidRPr="004A4AE5">
        <w:rPr>
          <w:rFonts w:asciiTheme="minorHAnsi" w:hAnsiTheme="minorHAnsi" w:cstheme="minorHAnsi"/>
          <w:sz w:val="22"/>
          <w:szCs w:val="22"/>
          <w:lang w:val="fr-FR"/>
        </w:rPr>
        <w:t xml:space="preserve">            </w:t>
      </w:r>
      <w:proofErr w:type="spellStart"/>
      <w:proofErr w:type="gramStart"/>
      <w:r w:rsidRPr="004A4AE5">
        <w:rPr>
          <w:rFonts w:asciiTheme="minorHAnsi" w:hAnsiTheme="minorHAnsi" w:cstheme="minorHAnsi"/>
          <w:sz w:val="22"/>
          <w:szCs w:val="22"/>
          <w:lang w:val="fr-FR"/>
        </w:rPr>
        <w:t>mda</w:t>
      </w:r>
      <w:proofErr w:type="spellEnd"/>
      <w:proofErr w:type="gramEnd"/>
      <w:r w:rsidRPr="004A4AE5">
        <w:rPr>
          <w:rFonts w:asciiTheme="minorHAnsi" w:hAnsiTheme="minorHAnsi" w:cstheme="minorHAnsi"/>
          <w:sz w:val="22"/>
          <w:szCs w:val="22"/>
          <w:lang w:val="fr-FR"/>
        </w:rPr>
        <w:t>-type p6-10g-sfp</w:t>
      </w:r>
    </w:p>
    <w:p w14:paraId="2B6A4168"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lang w:val="fr-FR"/>
        </w:rPr>
        <w:t xml:space="preserve">            </w:t>
      </w:r>
      <w:r w:rsidRPr="004A4AE5">
        <w:rPr>
          <w:rFonts w:asciiTheme="minorHAnsi" w:hAnsiTheme="minorHAnsi" w:cstheme="minorHAnsi"/>
          <w:sz w:val="22"/>
          <w:szCs w:val="22"/>
        </w:rPr>
        <w:t>network</w:t>
      </w:r>
    </w:p>
    <w:p w14:paraId="265BFE16"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ingress</w:t>
      </w:r>
    </w:p>
    <w:p w14:paraId="322F5A86"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pool </w:t>
      </w:r>
    </w:p>
    <w:p w14:paraId="5DB099EC"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w:t>
      </w:r>
      <w:proofErr w:type="spellStart"/>
      <w:r w:rsidRPr="004A4AE5">
        <w:rPr>
          <w:rFonts w:asciiTheme="minorHAnsi" w:hAnsiTheme="minorHAnsi" w:cstheme="minorHAnsi"/>
          <w:sz w:val="22"/>
          <w:szCs w:val="22"/>
        </w:rPr>
        <w:t>resv-cbs</w:t>
      </w:r>
      <w:proofErr w:type="spellEnd"/>
      <w:r w:rsidRPr="004A4AE5">
        <w:rPr>
          <w:rFonts w:asciiTheme="minorHAnsi" w:hAnsiTheme="minorHAnsi" w:cstheme="minorHAnsi"/>
          <w:sz w:val="22"/>
          <w:szCs w:val="22"/>
        </w:rPr>
        <w:t xml:space="preserve"> 47</w:t>
      </w:r>
    </w:p>
    <w:p w14:paraId="5B0DEB5E"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slope-policy "</w:t>
      </w:r>
      <w:proofErr w:type="spellStart"/>
      <w:r w:rsidRPr="004A4AE5">
        <w:rPr>
          <w:rFonts w:asciiTheme="minorHAnsi" w:hAnsiTheme="minorHAnsi" w:cstheme="minorHAnsi"/>
          <w:sz w:val="22"/>
          <w:szCs w:val="22"/>
        </w:rPr>
        <w:t>RNS_slope</w:t>
      </w:r>
      <w:proofErr w:type="spellEnd"/>
      <w:r w:rsidRPr="004A4AE5">
        <w:rPr>
          <w:rFonts w:asciiTheme="minorHAnsi" w:hAnsiTheme="minorHAnsi" w:cstheme="minorHAnsi"/>
          <w:sz w:val="22"/>
          <w:szCs w:val="22"/>
        </w:rPr>
        <w:t>-policy"</w:t>
      </w:r>
    </w:p>
    <w:p w14:paraId="400B5FEC"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0F6BB45C"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queue-policy "</w:t>
      </w:r>
      <w:proofErr w:type="spellStart"/>
      <w:r w:rsidRPr="004A4AE5">
        <w:rPr>
          <w:rFonts w:asciiTheme="minorHAnsi" w:hAnsiTheme="minorHAnsi" w:cstheme="minorHAnsi"/>
          <w:sz w:val="22"/>
          <w:szCs w:val="22"/>
        </w:rPr>
        <w:t>RNS_network</w:t>
      </w:r>
      <w:proofErr w:type="spellEnd"/>
      <w:r w:rsidRPr="004A4AE5">
        <w:rPr>
          <w:rFonts w:asciiTheme="minorHAnsi" w:hAnsiTheme="minorHAnsi" w:cstheme="minorHAnsi"/>
          <w:sz w:val="22"/>
          <w:szCs w:val="22"/>
        </w:rPr>
        <w:t>-queue"</w:t>
      </w:r>
    </w:p>
    <w:p w14:paraId="31F2D5CF"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4C013C5E"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6675B7A4"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no shutdown</w:t>
      </w:r>
    </w:p>
    <w:p w14:paraId="4D12F215"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6ADDF1DC" w14:textId="77777777" w:rsidR="00C61D9E" w:rsidRPr="004A4AE5"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lastRenderedPageBreak/>
        <w:t xml:space="preserve">        no shutdown</w:t>
      </w:r>
    </w:p>
    <w:p w14:paraId="5F9463C8" w14:textId="77777777" w:rsidR="00C61D9E" w:rsidRDefault="00C61D9E" w:rsidP="00C61D9E">
      <w:pPr>
        <w:pStyle w:val="Computer"/>
        <w:rPr>
          <w:rFonts w:asciiTheme="minorHAnsi" w:hAnsiTheme="minorHAnsi" w:cstheme="minorHAnsi"/>
          <w:sz w:val="22"/>
          <w:szCs w:val="22"/>
        </w:rPr>
      </w:pPr>
      <w:r w:rsidRPr="004A4AE5">
        <w:rPr>
          <w:rFonts w:asciiTheme="minorHAnsi" w:hAnsiTheme="minorHAnsi" w:cstheme="minorHAnsi"/>
          <w:sz w:val="22"/>
          <w:szCs w:val="22"/>
        </w:rPr>
        <w:t xml:space="preserve">    exit</w:t>
      </w:r>
    </w:p>
    <w:p w14:paraId="5AC4C7FF" w14:textId="77777777" w:rsidR="00C61D9E" w:rsidRDefault="00C61D9E" w:rsidP="00C61D9E">
      <w:pPr>
        <w:pStyle w:val="Computer"/>
        <w:rPr>
          <w:rFonts w:asciiTheme="minorHAnsi" w:hAnsiTheme="minorHAnsi" w:cstheme="minorHAnsi"/>
          <w:sz w:val="22"/>
          <w:szCs w:val="22"/>
        </w:rPr>
      </w:pPr>
    </w:p>
    <w:p w14:paraId="4A396165" w14:textId="60517A90" w:rsidR="00C61D9E" w:rsidRPr="0025422D" w:rsidRDefault="00C61D9E" w:rsidP="00C61D9E">
      <w:pPr>
        <w:pStyle w:val="Computer"/>
        <w:rPr>
          <w:rFonts w:asciiTheme="minorHAnsi" w:hAnsiTheme="minorHAnsi" w:cstheme="minorHAnsi"/>
          <w:color w:val="FF0000"/>
          <w:sz w:val="22"/>
          <w:szCs w:val="22"/>
        </w:rPr>
      </w:pPr>
      <w:r w:rsidRPr="0025422D">
        <w:rPr>
          <w:rFonts w:asciiTheme="minorHAnsi" w:hAnsiTheme="minorHAnsi" w:cstheme="minorHAnsi"/>
          <w:color w:val="FF0000"/>
          <w:sz w:val="22"/>
          <w:szCs w:val="22"/>
        </w:rPr>
        <w:t># IMM 48 port card will be</w:t>
      </w:r>
      <w:r>
        <w:rPr>
          <w:rFonts w:asciiTheme="minorHAnsi" w:hAnsiTheme="minorHAnsi" w:cstheme="minorHAnsi"/>
          <w:color w:val="FF0000"/>
          <w:sz w:val="22"/>
          <w:szCs w:val="22"/>
        </w:rPr>
        <w:t xml:space="preserve"> </w:t>
      </w:r>
      <w:proofErr w:type="gramStart"/>
      <w:r>
        <w:rPr>
          <w:rFonts w:asciiTheme="minorHAnsi" w:hAnsiTheme="minorHAnsi" w:cstheme="minorHAnsi"/>
          <w:color w:val="FF0000"/>
          <w:sz w:val="22"/>
          <w:szCs w:val="22"/>
        </w:rPr>
        <w:t>at  slot</w:t>
      </w:r>
      <w:proofErr w:type="gramEnd"/>
      <w:r>
        <w:rPr>
          <w:rFonts w:asciiTheme="minorHAnsi" w:hAnsiTheme="minorHAnsi" w:cstheme="minorHAnsi"/>
          <w:color w:val="FF0000"/>
          <w:sz w:val="22"/>
          <w:szCs w:val="22"/>
        </w:rPr>
        <w:t xml:space="preserve"> </w:t>
      </w:r>
      <w:r w:rsidR="000827F3">
        <w:rPr>
          <w:rFonts w:asciiTheme="minorHAnsi" w:hAnsiTheme="minorHAnsi" w:cstheme="minorHAnsi"/>
          <w:color w:val="FF0000"/>
          <w:sz w:val="22"/>
          <w:szCs w:val="22"/>
        </w:rPr>
        <w:t>X</w:t>
      </w:r>
    </w:p>
    <w:p w14:paraId="165A3EC7" w14:textId="77777777" w:rsidR="00C61D9E" w:rsidRPr="0025422D" w:rsidRDefault="00C61D9E" w:rsidP="00C61D9E">
      <w:pPr>
        <w:pStyle w:val="Computer"/>
        <w:rPr>
          <w:rFonts w:asciiTheme="minorHAnsi" w:hAnsiTheme="minorHAnsi" w:cstheme="minorHAnsi"/>
          <w:sz w:val="22"/>
          <w:szCs w:val="22"/>
        </w:rPr>
      </w:pPr>
    </w:p>
    <w:p w14:paraId="1F271F07"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card </w:t>
      </w:r>
      <w:r w:rsidRPr="004A4AE5">
        <w:rPr>
          <w:rFonts w:asciiTheme="minorHAnsi" w:hAnsiTheme="minorHAnsi" w:cstheme="minorHAnsi"/>
          <w:sz w:val="22"/>
          <w:szCs w:val="22"/>
          <w:highlight w:val="yellow"/>
        </w:rPr>
        <w:t>Z</w:t>
      </w:r>
    </w:p>
    <w:p w14:paraId="3ADE1501"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card-type imm48-1gb-sfp</w:t>
      </w:r>
    </w:p>
    <w:p w14:paraId="74D88972"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w:t>
      </w:r>
      <w:proofErr w:type="spellStart"/>
      <w:r w:rsidRPr="0025422D">
        <w:rPr>
          <w:rFonts w:asciiTheme="minorHAnsi" w:hAnsiTheme="minorHAnsi" w:cstheme="minorHAnsi"/>
          <w:sz w:val="22"/>
          <w:szCs w:val="22"/>
        </w:rPr>
        <w:t>mda</w:t>
      </w:r>
      <w:proofErr w:type="spellEnd"/>
      <w:r w:rsidRPr="0025422D">
        <w:rPr>
          <w:rFonts w:asciiTheme="minorHAnsi" w:hAnsiTheme="minorHAnsi" w:cstheme="minorHAnsi"/>
          <w:sz w:val="22"/>
          <w:szCs w:val="22"/>
        </w:rPr>
        <w:t xml:space="preserve"> 1</w:t>
      </w:r>
    </w:p>
    <w:p w14:paraId="321DE28F"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network</w:t>
      </w:r>
    </w:p>
    <w:p w14:paraId="3F896370"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ingress</w:t>
      </w:r>
    </w:p>
    <w:p w14:paraId="14B89136"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pool </w:t>
      </w:r>
    </w:p>
    <w:p w14:paraId="07A79013"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w:t>
      </w:r>
      <w:proofErr w:type="spellStart"/>
      <w:r w:rsidRPr="0025422D">
        <w:rPr>
          <w:rFonts w:asciiTheme="minorHAnsi" w:hAnsiTheme="minorHAnsi" w:cstheme="minorHAnsi"/>
          <w:sz w:val="22"/>
          <w:szCs w:val="22"/>
        </w:rPr>
        <w:t>resv-cbs</w:t>
      </w:r>
      <w:proofErr w:type="spellEnd"/>
      <w:r w:rsidRPr="0025422D">
        <w:rPr>
          <w:rFonts w:asciiTheme="minorHAnsi" w:hAnsiTheme="minorHAnsi" w:cstheme="minorHAnsi"/>
          <w:sz w:val="22"/>
          <w:szCs w:val="22"/>
        </w:rPr>
        <w:t xml:space="preserve"> 47</w:t>
      </w:r>
    </w:p>
    <w:p w14:paraId="424ED902"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slope-policy "</w:t>
      </w:r>
      <w:proofErr w:type="spellStart"/>
      <w:r w:rsidRPr="0025422D">
        <w:rPr>
          <w:rFonts w:asciiTheme="minorHAnsi" w:hAnsiTheme="minorHAnsi" w:cstheme="minorHAnsi"/>
          <w:sz w:val="22"/>
          <w:szCs w:val="22"/>
        </w:rPr>
        <w:t>RNS_slope</w:t>
      </w:r>
      <w:proofErr w:type="spellEnd"/>
      <w:r w:rsidRPr="0025422D">
        <w:rPr>
          <w:rFonts w:asciiTheme="minorHAnsi" w:hAnsiTheme="minorHAnsi" w:cstheme="minorHAnsi"/>
          <w:sz w:val="22"/>
          <w:szCs w:val="22"/>
        </w:rPr>
        <w:t>-policy"</w:t>
      </w:r>
    </w:p>
    <w:p w14:paraId="65E7ECBA"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0D7194F5"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queue-policy "</w:t>
      </w:r>
      <w:proofErr w:type="spellStart"/>
      <w:r w:rsidRPr="0025422D">
        <w:rPr>
          <w:rFonts w:asciiTheme="minorHAnsi" w:hAnsiTheme="minorHAnsi" w:cstheme="minorHAnsi"/>
          <w:sz w:val="22"/>
          <w:szCs w:val="22"/>
        </w:rPr>
        <w:t>RNS_network</w:t>
      </w:r>
      <w:proofErr w:type="spellEnd"/>
      <w:r w:rsidRPr="0025422D">
        <w:rPr>
          <w:rFonts w:asciiTheme="minorHAnsi" w:hAnsiTheme="minorHAnsi" w:cstheme="minorHAnsi"/>
          <w:sz w:val="22"/>
          <w:szCs w:val="22"/>
        </w:rPr>
        <w:t>-queue"</w:t>
      </w:r>
    </w:p>
    <w:p w14:paraId="596C385E"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27BB6549"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5B297404"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no shutdown</w:t>
      </w:r>
    </w:p>
    <w:p w14:paraId="605496C4"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2828CAD3"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w:t>
      </w:r>
      <w:proofErr w:type="spellStart"/>
      <w:r w:rsidRPr="0025422D">
        <w:rPr>
          <w:rFonts w:asciiTheme="minorHAnsi" w:hAnsiTheme="minorHAnsi" w:cstheme="minorHAnsi"/>
          <w:sz w:val="22"/>
          <w:szCs w:val="22"/>
        </w:rPr>
        <w:t>mda</w:t>
      </w:r>
      <w:proofErr w:type="spellEnd"/>
      <w:r w:rsidRPr="0025422D">
        <w:rPr>
          <w:rFonts w:asciiTheme="minorHAnsi" w:hAnsiTheme="minorHAnsi" w:cstheme="minorHAnsi"/>
          <w:sz w:val="22"/>
          <w:szCs w:val="22"/>
        </w:rPr>
        <w:t xml:space="preserve"> 2</w:t>
      </w:r>
    </w:p>
    <w:p w14:paraId="3FF9D087"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network</w:t>
      </w:r>
    </w:p>
    <w:p w14:paraId="6DC196A5"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ingress</w:t>
      </w:r>
    </w:p>
    <w:p w14:paraId="36BD1C59"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pool </w:t>
      </w:r>
    </w:p>
    <w:p w14:paraId="0FF54519"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w:t>
      </w:r>
      <w:proofErr w:type="spellStart"/>
      <w:r w:rsidRPr="0025422D">
        <w:rPr>
          <w:rFonts w:asciiTheme="minorHAnsi" w:hAnsiTheme="minorHAnsi" w:cstheme="minorHAnsi"/>
          <w:sz w:val="22"/>
          <w:szCs w:val="22"/>
        </w:rPr>
        <w:t>resv-cbs</w:t>
      </w:r>
      <w:proofErr w:type="spellEnd"/>
      <w:r w:rsidRPr="0025422D">
        <w:rPr>
          <w:rFonts w:asciiTheme="minorHAnsi" w:hAnsiTheme="minorHAnsi" w:cstheme="minorHAnsi"/>
          <w:sz w:val="22"/>
          <w:szCs w:val="22"/>
        </w:rPr>
        <w:t xml:space="preserve"> 47</w:t>
      </w:r>
    </w:p>
    <w:p w14:paraId="4F687D7D"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slope-policy "</w:t>
      </w:r>
      <w:proofErr w:type="spellStart"/>
      <w:r w:rsidRPr="0025422D">
        <w:rPr>
          <w:rFonts w:asciiTheme="minorHAnsi" w:hAnsiTheme="minorHAnsi" w:cstheme="minorHAnsi"/>
          <w:sz w:val="22"/>
          <w:szCs w:val="22"/>
        </w:rPr>
        <w:t>RNS_slope</w:t>
      </w:r>
      <w:proofErr w:type="spellEnd"/>
      <w:r w:rsidRPr="0025422D">
        <w:rPr>
          <w:rFonts w:asciiTheme="minorHAnsi" w:hAnsiTheme="minorHAnsi" w:cstheme="minorHAnsi"/>
          <w:sz w:val="22"/>
          <w:szCs w:val="22"/>
        </w:rPr>
        <w:t>-policy"</w:t>
      </w:r>
    </w:p>
    <w:p w14:paraId="76A30118"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666DEA01"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queue-policy "</w:t>
      </w:r>
      <w:proofErr w:type="spellStart"/>
      <w:r w:rsidRPr="0025422D">
        <w:rPr>
          <w:rFonts w:asciiTheme="minorHAnsi" w:hAnsiTheme="minorHAnsi" w:cstheme="minorHAnsi"/>
          <w:sz w:val="22"/>
          <w:szCs w:val="22"/>
        </w:rPr>
        <w:t>RNS_network</w:t>
      </w:r>
      <w:proofErr w:type="spellEnd"/>
      <w:r w:rsidRPr="0025422D">
        <w:rPr>
          <w:rFonts w:asciiTheme="minorHAnsi" w:hAnsiTheme="minorHAnsi" w:cstheme="minorHAnsi"/>
          <w:sz w:val="22"/>
          <w:szCs w:val="22"/>
        </w:rPr>
        <w:t>-queue"</w:t>
      </w:r>
    </w:p>
    <w:p w14:paraId="21B724F9"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0A121A8F"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739198F8"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no shutdown</w:t>
      </w:r>
    </w:p>
    <w:p w14:paraId="33A644B3"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exit</w:t>
      </w:r>
    </w:p>
    <w:p w14:paraId="0CA6625E"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 xml:space="preserve">        no shutdown</w:t>
      </w:r>
    </w:p>
    <w:p w14:paraId="661873BB" w14:textId="77777777" w:rsidR="00C61D9E" w:rsidRPr="0025422D" w:rsidRDefault="00C61D9E" w:rsidP="00C61D9E">
      <w:pPr>
        <w:pStyle w:val="Computer"/>
        <w:rPr>
          <w:rFonts w:asciiTheme="minorHAnsi" w:hAnsiTheme="minorHAnsi" w:cstheme="minorHAnsi"/>
          <w:sz w:val="22"/>
          <w:szCs w:val="22"/>
        </w:rPr>
      </w:pPr>
      <w:r w:rsidRPr="0025422D">
        <w:rPr>
          <w:rFonts w:asciiTheme="minorHAnsi" w:hAnsiTheme="minorHAnsi" w:cstheme="minorHAnsi"/>
          <w:sz w:val="22"/>
          <w:szCs w:val="22"/>
        </w:rPr>
        <w:t>exit</w:t>
      </w:r>
    </w:p>
    <w:p w14:paraId="531CC6FE" w14:textId="77777777" w:rsidR="00C61D9E" w:rsidRPr="0025422D" w:rsidRDefault="00C61D9E" w:rsidP="00C61D9E">
      <w:pPr>
        <w:pStyle w:val="Computer"/>
        <w:rPr>
          <w:rFonts w:asciiTheme="minorHAnsi" w:hAnsiTheme="minorHAnsi" w:cstheme="minorHAnsi"/>
          <w:sz w:val="22"/>
          <w:szCs w:val="22"/>
          <w:lang w:val="en-US"/>
        </w:rPr>
      </w:pPr>
      <w:r w:rsidRPr="0025422D">
        <w:rPr>
          <w:rFonts w:asciiTheme="minorHAnsi" w:hAnsiTheme="minorHAnsi" w:cstheme="minorHAnsi"/>
          <w:sz w:val="22"/>
          <w:szCs w:val="22"/>
          <w:lang w:val="en-US"/>
        </w:rPr>
        <w:t>exit all</w:t>
      </w:r>
    </w:p>
    <w:p w14:paraId="120AD3FF" w14:textId="77777777" w:rsidR="00C61D9E" w:rsidRDefault="00C61D9E" w:rsidP="00C61D9E">
      <w:pPr>
        <w:pStyle w:val="Computer"/>
        <w:rPr>
          <w:rFonts w:asciiTheme="minorHAnsi" w:hAnsiTheme="minorHAnsi" w:cstheme="minorHAnsi"/>
          <w:sz w:val="22"/>
          <w:szCs w:val="22"/>
        </w:rPr>
      </w:pPr>
    </w:p>
    <w:p w14:paraId="44738952" w14:textId="77777777" w:rsidR="00C61D9E" w:rsidRDefault="00C61D9E" w:rsidP="00C61D9E">
      <w:pPr>
        <w:pStyle w:val="Computer"/>
        <w:rPr>
          <w:rFonts w:asciiTheme="minorHAnsi" w:hAnsiTheme="minorHAnsi" w:cstheme="minorHAnsi"/>
          <w:sz w:val="22"/>
          <w:szCs w:val="22"/>
        </w:rPr>
      </w:pPr>
    </w:p>
    <w:p w14:paraId="1F67E4A9" w14:textId="77777777" w:rsidR="00C61D9E" w:rsidRDefault="00C61D9E" w:rsidP="00C61D9E">
      <w:pPr>
        <w:pStyle w:val="Computer"/>
        <w:rPr>
          <w:rFonts w:asciiTheme="minorHAnsi" w:hAnsiTheme="minorHAnsi" w:cstheme="minorHAnsi"/>
          <w:sz w:val="22"/>
          <w:szCs w:val="22"/>
        </w:rPr>
      </w:pPr>
    </w:p>
    <w:p w14:paraId="6FBBE103" w14:textId="77777777" w:rsidR="00C61D9E" w:rsidRDefault="00C61D9E" w:rsidP="00C61D9E">
      <w:pPr>
        <w:pStyle w:val="Computer"/>
        <w:rPr>
          <w:rFonts w:asciiTheme="minorHAnsi" w:hAnsiTheme="minorHAnsi" w:cstheme="minorHAnsi"/>
          <w:sz w:val="22"/>
          <w:szCs w:val="22"/>
        </w:rPr>
      </w:pPr>
    </w:p>
    <w:p w14:paraId="15B42415" w14:textId="77777777" w:rsidR="00F677DC" w:rsidRPr="005F71E6" w:rsidRDefault="00F677DC" w:rsidP="00F677DC">
      <w:pPr>
        <w:pStyle w:val="Computer"/>
        <w:rPr>
          <w:rFonts w:asciiTheme="minorHAnsi" w:hAnsiTheme="minorHAnsi" w:cstheme="minorHAnsi"/>
          <w:color w:val="0000FF"/>
          <w:sz w:val="22"/>
          <w:szCs w:val="22"/>
        </w:rPr>
      </w:pPr>
      <w:r w:rsidRPr="005F71E6">
        <w:rPr>
          <w:rFonts w:asciiTheme="minorHAnsi" w:hAnsiTheme="minorHAnsi" w:cstheme="minorHAnsi"/>
          <w:color w:val="0000FF"/>
          <w:sz w:val="22"/>
          <w:szCs w:val="22"/>
        </w:rPr>
        <w:t xml:space="preserve"># The mode of physical ports </w:t>
      </w:r>
      <w:proofErr w:type="gramStart"/>
      <w:r w:rsidRPr="005F71E6">
        <w:rPr>
          <w:rFonts w:asciiTheme="minorHAnsi" w:hAnsiTheme="minorHAnsi" w:cstheme="minorHAnsi"/>
          <w:color w:val="0000FF"/>
          <w:sz w:val="22"/>
          <w:szCs w:val="22"/>
        </w:rPr>
        <w:t>need</w:t>
      </w:r>
      <w:proofErr w:type="gramEnd"/>
      <w:r w:rsidRPr="005F71E6">
        <w:rPr>
          <w:rFonts w:asciiTheme="minorHAnsi" w:hAnsiTheme="minorHAnsi" w:cstheme="minorHAnsi"/>
          <w:color w:val="0000FF"/>
          <w:sz w:val="22"/>
          <w:szCs w:val="22"/>
        </w:rPr>
        <w:t xml:space="preserve"> to be manually </w:t>
      </w:r>
    </w:p>
    <w:p w14:paraId="3AD8F400" w14:textId="77777777" w:rsidR="00F677DC" w:rsidRPr="005F71E6" w:rsidRDefault="00F677DC" w:rsidP="00F677DC">
      <w:pPr>
        <w:pStyle w:val="Computer"/>
        <w:rPr>
          <w:rFonts w:asciiTheme="minorHAnsi" w:hAnsiTheme="minorHAnsi" w:cstheme="minorHAnsi"/>
          <w:color w:val="0000FF"/>
          <w:sz w:val="22"/>
          <w:szCs w:val="22"/>
        </w:rPr>
      </w:pPr>
      <w:r w:rsidRPr="005F71E6">
        <w:rPr>
          <w:rFonts w:asciiTheme="minorHAnsi" w:hAnsiTheme="minorHAnsi" w:cstheme="minorHAnsi"/>
          <w:color w:val="0000FF"/>
          <w:sz w:val="22"/>
          <w:szCs w:val="22"/>
        </w:rPr>
        <w:t xml:space="preserve"># changed to "access". Use the following range commands to specify the </w:t>
      </w:r>
    </w:p>
    <w:p w14:paraId="30156A95" w14:textId="77777777" w:rsidR="00F677DC" w:rsidRPr="005F71E6" w:rsidRDefault="00F677DC" w:rsidP="00F677DC">
      <w:pPr>
        <w:pStyle w:val="Computer"/>
        <w:rPr>
          <w:rFonts w:asciiTheme="minorHAnsi" w:hAnsiTheme="minorHAnsi" w:cstheme="minorHAnsi"/>
          <w:color w:val="0000FF"/>
          <w:sz w:val="22"/>
          <w:szCs w:val="22"/>
        </w:rPr>
      </w:pPr>
      <w:r w:rsidRPr="005F71E6">
        <w:rPr>
          <w:rFonts w:asciiTheme="minorHAnsi" w:hAnsiTheme="minorHAnsi" w:cstheme="minorHAnsi"/>
          <w:color w:val="0000FF"/>
          <w:sz w:val="22"/>
          <w:szCs w:val="22"/>
        </w:rPr>
        <w:t># mode of a range of Ethernet ports to be "access"</w:t>
      </w:r>
    </w:p>
    <w:p w14:paraId="40A6B404" w14:textId="77777777" w:rsidR="00F677DC" w:rsidRDefault="00F677DC" w:rsidP="00472EF8">
      <w:pPr>
        <w:pStyle w:val="Computer"/>
        <w:rPr>
          <w:rFonts w:asciiTheme="minorHAnsi" w:hAnsiTheme="minorHAnsi" w:cstheme="minorHAnsi"/>
          <w:sz w:val="22"/>
          <w:szCs w:val="22"/>
        </w:rPr>
      </w:pPr>
    </w:p>
    <w:p w14:paraId="5654C7C8" w14:textId="77777777" w:rsidR="00472EF8" w:rsidRPr="00A0739A" w:rsidRDefault="00472EF8" w:rsidP="00472EF8">
      <w:pPr>
        <w:pStyle w:val="Computer"/>
        <w:rPr>
          <w:rFonts w:asciiTheme="minorHAnsi" w:hAnsiTheme="minorHAnsi" w:cstheme="minorHAnsi"/>
          <w:sz w:val="22"/>
          <w:szCs w:val="22"/>
          <w:lang w:val="fr-FR"/>
        </w:rPr>
      </w:pPr>
      <w:proofErr w:type="gramStart"/>
      <w:r w:rsidRPr="00A0739A">
        <w:rPr>
          <w:rFonts w:asciiTheme="minorHAnsi" w:hAnsiTheme="minorHAnsi" w:cstheme="minorHAnsi"/>
          <w:sz w:val="22"/>
          <w:szCs w:val="22"/>
          <w:lang w:val="fr-FR"/>
        </w:rPr>
        <w:t>Example:</w:t>
      </w:r>
      <w:proofErr w:type="gramEnd"/>
      <w:r w:rsidRPr="00A0739A">
        <w:rPr>
          <w:rFonts w:asciiTheme="minorHAnsi" w:hAnsiTheme="minorHAnsi" w:cstheme="minorHAnsi"/>
          <w:sz w:val="22"/>
          <w:szCs w:val="22"/>
          <w:lang w:val="fr-FR"/>
        </w:rPr>
        <w:t xml:space="preserve"> </w:t>
      </w:r>
    </w:p>
    <w:p w14:paraId="0D8124B1" w14:textId="77777777" w:rsidR="00F677DC" w:rsidRPr="005F71E6" w:rsidRDefault="00F677DC" w:rsidP="00F677DC">
      <w:pPr>
        <w:pStyle w:val="Computer"/>
        <w:rPr>
          <w:rFonts w:asciiTheme="minorHAnsi" w:hAnsiTheme="minorHAnsi" w:cstheme="minorHAnsi"/>
          <w:sz w:val="22"/>
          <w:szCs w:val="22"/>
          <w:lang w:val="fr-FR"/>
        </w:rPr>
      </w:pPr>
      <w:proofErr w:type="gramStart"/>
      <w:r w:rsidRPr="005F71E6">
        <w:rPr>
          <w:rFonts w:asciiTheme="minorHAnsi" w:hAnsiTheme="minorHAnsi" w:cstheme="minorHAnsi"/>
          <w:sz w:val="22"/>
          <w:szCs w:val="22"/>
          <w:lang w:val="fr-FR"/>
        </w:rPr>
        <w:t>configure</w:t>
      </w:r>
      <w:proofErr w:type="gramEnd"/>
      <w:r w:rsidRPr="005F71E6">
        <w:rPr>
          <w:rFonts w:asciiTheme="minorHAnsi" w:hAnsiTheme="minorHAnsi" w:cstheme="minorHAnsi"/>
          <w:sz w:val="22"/>
          <w:szCs w:val="22"/>
          <w:lang w:val="fr-FR"/>
        </w:rPr>
        <w:t xml:space="preserve"> port Y/1/[1..24] </w:t>
      </w:r>
      <w:proofErr w:type="spellStart"/>
      <w:r w:rsidRPr="005F71E6">
        <w:rPr>
          <w:rFonts w:asciiTheme="minorHAnsi" w:hAnsiTheme="minorHAnsi" w:cstheme="minorHAnsi"/>
          <w:sz w:val="22"/>
          <w:szCs w:val="22"/>
          <w:lang w:val="fr-FR"/>
        </w:rPr>
        <w:t>ethernet</w:t>
      </w:r>
      <w:proofErr w:type="spellEnd"/>
      <w:r w:rsidRPr="005F71E6">
        <w:rPr>
          <w:rFonts w:asciiTheme="minorHAnsi" w:hAnsiTheme="minorHAnsi" w:cstheme="minorHAnsi"/>
          <w:sz w:val="22"/>
          <w:szCs w:val="22"/>
          <w:lang w:val="fr-FR"/>
        </w:rPr>
        <w:t xml:space="preserve"> mode </w:t>
      </w:r>
      <w:proofErr w:type="spellStart"/>
      <w:r w:rsidRPr="005F71E6">
        <w:rPr>
          <w:rFonts w:asciiTheme="minorHAnsi" w:hAnsiTheme="minorHAnsi" w:cstheme="minorHAnsi"/>
          <w:sz w:val="22"/>
          <w:szCs w:val="22"/>
          <w:lang w:val="fr-FR"/>
        </w:rPr>
        <w:t>access</w:t>
      </w:r>
      <w:proofErr w:type="spellEnd"/>
    </w:p>
    <w:p w14:paraId="2E695665" w14:textId="77777777" w:rsidR="00F677DC" w:rsidRPr="005F71E6" w:rsidRDefault="00F677DC" w:rsidP="00F677DC">
      <w:pPr>
        <w:pStyle w:val="Computer"/>
        <w:rPr>
          <w:rFonts w:asciiTheme="minorHAnsi" w:hAnsiTheme="minorHAnsi" w:cstheme="minorHAnsi"/>
          <w:sz w:val="22"/>
          <w:szCs w:val="22"/>
          <w:lang w:val="fr-FR"/>
        </w:rPr>
      </w:pPr>
      <w:proofErr w:type="gramStart"/>
      <w:r w:rsidRPr="005F71E6">
        <w:rPr>
          <w:rFonts w:asciiTheme="minorHAnsi" w:hAnsiTheme="minorHAnsi" w:cstheme="minorHAnsi"/>
          <w:sz w:val="22"/>
          <w:szCs w:val="22"/>
          <w:lang w:val="fr-FR"/>
        </w:rPr>
        <w:t>configure</w:t>
      </w:r>
      <w:proofErr w:type="gramEnd"/>
      <w:r w:rsidRPr="005F71E6">
        <w:rPr>
          <w:rFonts w:asciiTheme="minorHAnsi" w:hAnsiTheme="minorHAnsi" w:cstheme="minorHAnsi"/>
          <w:sz w:val="22"/>
          <w:szCs w:val="22"/>
          <w:lang w:val="fr-FR"/>
        </w:rPr>
        <w:t xml:space="preserve"> port Y/2/[1..24] </w:t>
      </w:r>
      <w:proofErr w:type="spellStart"/>
      <w:r w:rsidRPr="005F71E6">
        <w:rPr>
          <w:rFonts w:asciiTheme="minorHAnsi" w:hAnsiTheme="minorHAnsi" w:cstheme="minorHAnsi"/>
          <w:sz w:val="22"/>
          <w:szCs w:val="22"/>
          <w:lang w:val="fr-FR"/>
        </w:rPr>
        <w:t>ethernet</w:t>
      </w:r>
      <w:proofErr w:type="spellEnd"/>
      <w:r w:rsidRPr="005F71E6">
        <w:rPr>
          <w:rFonts w:asciiTheme="minorHAnsi" w:hAnsiTheme="minorHAnsi" w:cstheme="minorHAnsi"/>
          <w:sz w:val="22"/>
          <w:szCs w:val="22"/>
          <w:lang w:val="fr-FR"/>
        </w:rPr>
        <w:t xml:space="preserve"> mode </w:t>
      </w:r>
      <w:proofErr w:type="spellStart"/>
      <w:r w:rsidRPr="005F71E6">
        <w:rPr>
          <w:rFonts w:asciiTheme="minorHAnsi" w:hAnsiTheme="minorHAnsi" w:cstheme="minorHAnsi"/>
          <w:sz w:val="22"/>
          <w:szCs w:val="22"/>
          <w:lang w:val="fr-FR"/>
        </w:rPr>
        <w:t>access</w:t>
      </w:r>
      <w:proofErr w:type="spellEnd"/>
    </w:p>
    <w:p w14:paraId="1A242E18" w14:textId="77777777" w:rsidR="00F677DC" w:rsidRPr="005F71E6" w:rsidRDefault="00F677DC" w:rsidP="00F677DC">
      <w:pPr>
        <w:pStyle w:val="Computer"/>
        <w:rPr>
          <w:rFonts w:asciiTheme="minorHAnsi" w:hAnsiTheme="minorHAnsi" w:cstheme="minorHAnsi"/>
          <w:sz w:val="22"/>
          <w:szCs w:val="22"/>
          <w:lang w:val="fr-FR"/>
        </w:rPr>
      </w:pPr>
    </w:p>
    <w:p w14:paraId="79091A8B" w14:textId="77777777" w:rsidR="00F677DC" w:rsidRPr="005F71E6" w:rsidRDefault="00F677DC" w:rsidP="00F677DC">
      <w:pPr>
        <w:pStyle w:val="Computer"/>
        <w:rPr>
          <w:rFonts w:asciiTheme="minorHAnsi" w:hAnsiTheme="minorHAnsi" w:cstheme="minorHAnsi"/>
          <w:sz w:val="22"/>
          <w:szCs w:val="22"/>
          <w:lang w:val="fr-FR"/>
        </w:rPr>
      </w:pPr>
    </w:p>
    <w:p w14:paraId="6D4C3FCD" w14:textId="77777777" w:rsidR="00F677DC" w:rsidRPr="005F71E6" w:rsidRDefault="00F677DC" w:rsidP="00F677DC">
      <w:pPr>
        <w:rPr>
          <w:rFonts w:asciiTheme="minorHAnsi" w:hAnsiTheme="minorHAnsi" w:cstheme="minorHAnsi"/>
          <w:lang w:val="fr-FR"/>
        </w:rPr>
      </w:pPr>
    </w:p>
    <w:p w14:paraId="21389EAD" w14:textId="77777777" w:rsidR="00F677DC" w:rsidRPr="005F71E6" w:rsidRDefault="00F677DC" w:rsidP="00F677DC">
      <w:pPr>
        <w:autoSpaceDE w:val="0"/>
        <w:autoSpaceDN w:val="0"/>
        <w:adjustRightInd w:val="0"/>
        <w:rPr>
          <w:rFonts w:asciiTheme="minorHAnsi" w:hAnsiTheme="minorHAnsi" w:cstheme="minorHAnsi"/>
          <w:lang w:val="fr-FR"/>
        </w:rPr>
      </w:pPr>
    </w:p>
    <w:p w14:paraId="142C086D" w14:textId="77777777" w:rsidR="00F677DC" w:rsidRPr="005F71E6" w:rsidRDefault="00F677DC" w:rsidP="00F677DC">
      <w:pPr>
        <w:pStyle w:val="BodyText"/>
        <w:rPr>
          <w:rFonts w:asciiTheme="minorHAnsi" w:hAnsiTheme="minorHAnsi" w:cstheme="minorHAnsi"/>
          <w:lang w:val="fr-FR"/>
        </w:rPr>
      </w:pPr>
    </w:p>
    <w:p w14:paraId="784BEC33"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13B15FFC"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Use the below commands show the card, </w:t>
      </w:r>
      <w:proofErr w:type="spellStart"/>
      <w:r w:rsidRPr="005F71E6">
        <w:rPr>
          <w:rFonts w:asciiTheme="minorHAnsi" w:hAnsiTheme="minorHAnsi" w:cs="Arial"/>
          <w:lang w:val="en-US"/>
        </w:rPr>
        <w:t>mda</w:t>
      </w:r>
      <w:proofErr w:type="spellEnd"/>
      <w:r w:rsidRPr="005F71E6">
        <w:rPr>
          <w:rFonts w:asciiTheme="minorHAnsi" w:hAnsiTheme="minorHAnsi" w:cs="Arial"/>
          <w:lang w:val="en-US"/>
        </w:rPr>
        <w:t xml:space="preserve"> and ports</w:t>
      </w:r>
    </w:p>
    <w:p w14:paraId="16BBF8FA"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show card</w:t>
      </w:r>
    </w:p>
    <w:p w14:paraId="444B4BAA"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show card state</w:t>
      </w:r>
    </w:p>
    <w:p w14:paraId="17A27F1E"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w:t>
      </w:r>
      <w:proofErr w:type="spellStart"/>
      <w:r w:rsidRPr="005F71E6">
        <w:rPr>
          <w:rFonts w:asciiTheme="minorHAnsi" w:hAnsiTheme="minorHAnsi" w:cs="Arial"/>
          <w:lang w:val="en-US"/>
        </w:rPr>
        <w:t>mda</w:t>
      </w:r>
      <w:proofErr w:type="spellEnd"/>
    </w:p>
    <w:p w14:paraId="4FF36AE1" w14:textId="77777777" w:rsidR="00F677DC" w:rsidRPr="005F71E6" w:rsidRDefault="00F677DC"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show system information</w:t>
      </w:r>
    </w:p>
    <w:p w14:paraId="4858106E" w14:textId="77777777" w:rsidR="00573A87" w:rsidRPr="005F71E6" w:rsidRDefault="00573A87" w:rsidP="00F677DC">
      <w:pPr>
        <w:pStyle w:val="BodyText"/>
        <w:spacing w:before="120"/>
        <w:jc w:val="both"/>
        <w:rPr>
          <w:rFonts w:asciiTheme="minorHAnsi" w:hAnsiTheme="minorHAnsi" w:cs="Arial"/>
          <w:lang w:val="en-US"/>
        </w:rPr>
      </w:pPr>
    </w:p>
    <w:p w14:paraId="757B2BDE" w14:textId="77777777" w:rsidR="00573A87" w:rsidRPr="005F71E6" w:rsidRDefault="00573A87" w:rsidP="00F677DC">
      <w:pPr>
        <w:pStyle w:val="BodyText"/>
        <w:spacing w:before="120"/>
        <w:jc w:val="both"/>
        <w:rPr>
          <w:rFonts w:asciiTheme="minorHAnsi" w:hAnsiTheme="minorHAnsi" w:cs="Arial"/>
          <w:lang w:val="en-US"/>
        </w:rPr>
      </w:pPr>
    </w:p>
    <w:p w14:paraId="114ED0AC" w14:textId="77777777" w:rsidR="00573A87" w:rsidRPr="005F71E6" w:rsidRDefault="00573A87" w:rsidP="00573A87">
      <w:pPr>
        <w:pStyle w:val="Heading3"/>
        <w:rPr>
          <w:rFonts w:asciiTheme="minorHAnsi" w:hAnsiTheme="minorHAnsi" w:cs="Arial"/>
        </w:rPr>
      </w:pPr>
      <w:bookmarkStart w:id="200" w:name="_Toc358030295"/>
      <w:bookmarkStart w:id="201" w:name="_Toc370457119"/>
      <w:bookmarkStart w:id="202" w:name="_Toc85536813"/>
      <w:r w:rsidRPr="005F71E6">
        <w:rPr>
          <w:rFonts w:asciiTheme="minorHAnsi" w:hAnsiTheme="minorHAnsi" w:cs="Arial"/>
        </w:rPr>
        <w:t>5.4.5 Ethernet ports &amp; Interface configurations</w:t>
      </w:r>
      <w:bookmarkEnd w:id="200"/>
      <w:bookmarkEnd w:id="201"/>
      <w:bookmarkEnd w:id="202"/>
    </w:p>
    <w:p w14:paraId="17A8150D"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 network port is network facing and participates in the service provider transport or infrastructure network processes. </w:t>
      </w:r>
    </w:p>
    <w:p w14:paraId="263C60E7"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mode of the Ethernet ports is “network” by default, for the customer facing ports, the port mode </w:t>
      </w:r>
      <w:proofErr w:type="gramStart"/>
      <w:r w:rsidRPr="005F71E6">
        <w:rPr>
          <w:rFonts w:asciiTheme="minorHAnsi" w:hAnsiTheme="minorHAnsi" w:cs="Arial"/>
          <w:lang w:val="en-US"/>
        </w:rPr>
        <w:t>need</w:t>
      </w:r>
      <w:proofErr w:type="gramEnd"/>
      <w:r w:rsidRPr="005F71E6">
        <w:rPr>
          <w:rFonts w:asciiTheme="minorHAnsi" w:hAnsiTheme="minorHAnsi" w:cs="Arial"/>
          <w:lang w:val="en-US"/>
        </w:rPr>
        <w:t xml:space="preserve"> to be manually changed to “access”, such that the Service Awareness Management server (5620 SAM) will be able to demonstrate all access mode ports from its GUI and ready for customer provisioning.</w:t>
      </w:r>
    </w:p>
    <w:p w14:paraId="755E34D6" w14:textId="77777777" w:rsidR="00573A87" w:rsidRPr="005F71E6" w:rsidRDefault="00573A87" w:rsidP="00573A87">
      <w:pPr>
        <w:pStyle w:val="BodyText"/>
        <w:tabs>
          <w:tab w:val="left" w:pos="9356"/>
        </w:tabs>
        <w:ind w:left="426" w:right="4"/>
        <w:jc w:val="both"/>
        <w:rPr>
          <w:rFonts w:asciiTheme="minorHAnsi" w:hAnsiTheme="minorHAnsi" w:cs="Arial"/>
          <w:lang w:val="en-US"/>
        </w:rPr>
      </w:pPr>
    </w:p>
    <w:p w14:paraId="3A1DFB6A"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The infrastructure part of configuration templates for AGW in a Metro extension environment should be similar as a regular AGW on RCBIN. This section only focuses on the specific configuration related to Metro extension. Use the configuration template below with the parameters for AGWs.</w:t>
      </w:r>
    </w:p>
    <w:p w14:paraId="2B42ED26" w14:textId="77777777" w:rsidR="00573A87" w:rsidRPr="005F71E6" w:rsidRDefault="00573A87" w:rsidP="000653A7">
      <w:pPr>
        <w:pStyle w:val="BodyText"/>
        <w:spacing w:before="120"/>
        <w:rPr>
          <w:rFonts w:asciiTheme="minorHAnsi" w:hAnsiTheme="minorHAnsi" w:cstheme="minorHAnsi"/>
          <w:color w:val="FF0000"/>
          <w:lang w:val="en-US"/>
        </w:rPr>
      </w:pPr>
    </w:p>
    <w:p w14:paraId="419083E6" w14:textId="52D0CADA" w:rsidR="00573A87" w:rsidRPr="005F71E6" w:rsidRDefault="00097DA5" w:rsidP="00573A87">
      <w:pPr>
        <w:pStyle w:val="BodyText"/>
        <w:spacing w:before="120"/>
        <w:rPr>
          <w:rFonts w:asciiTheme="minorHAnsi" w:hAnsiTheme="minorHAnsi" w:cstheme="minorHAnsi"/>
          <w:b/>
          <w:lang w:val="en-US"/>
        </w:rPr>
      </w:pPr>
      <w:r>
        <w:rPr>
          <w:rFonts w:asciiTheme="minorHAnsi" w:hAnsiTheme="minorHAnsi" w:cs="Arial"/>
          <w:b/>
          <w:highlight w:val="yellow"/>
        </w:rPr>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8"/>
      </w:tblGrid>
      <w:tr w:rsidR="00573A87" w:rsidRPr="005F71E6" w14:paraId="198D49D3" w14:textId="77777777" w:rsidTr="00573A87">
        <w:tc>
          <w:tcPr>
            <w:tcW w:w="9648" w:type="dxa"/>
          </w:tcPr>
          <w:p w14:paraId="6020F821"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exit all</w:t>
            </w:r>
          </w:p>
          <w:p w14:paraId="6BDBE134"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configure</w:t>
            </w:r>
          </w:p>
          <w:p w14:paraId="6D5B7236" w14:textId="77777777" w:rsidR="00573A87" w:rsidRPr="005F71E6" w:rsidRDefault="00573A87" w:rsidP="00573A87">
            <w:pPr>
              <w:pStyle w:val="BodyText"/>
              <w:rPr>
                <w:rFonts w:asciiTheme="minorHAnsi" w:hAnsiTheme="minorHAnsi" w:cstheme="minorHAnsi"/>
                <w:color w:val="0070C0"/>
                <w:sz w:val="22"/>
                <w:szCs w:val="22"/>
                <w:lang w:val="en-US"/>
              </w:rPr>
            </w:pPr>
            <w:r w:rsidRPr="005F71E6">
              <w:rPr>
                <w:rFonts w:asciiTheme="minorHAnsi" w:hAnsiTheme="minorHAnsi" w:cstheme="minorHAnsi"/>
                <w:color w:val="0070C0"/>
                <w:sz w:val="22"/>
                <w:szCs w:val="22"/>
                <w:lang w:val="en-US"/>
              </w:rPr>
              <w:t>#</w:t>
            </w:r>
          </w:p>
          <w:p w14:paraId="6839783A" w14:textId="77777777" w:rsidR="00573A87" w:rsidRPr="005F71E6" w:rsidRDefault="00573A87" w:rsidP="00573A87">
            <w:pPr>
              <w:pStyle w:val="BodyText"/>
              <w:rPr>
                <w:rFonts w:asciiTheme="minorHAnsi" w:hAnsiTheme="minorHAnsi" w:cstheme="minorHAnsi"/>
                <w:color w:val="0070C0"/>
                <w:sz w:val="22"/>
                <w:szCs w:val="22"/>
                <w:lang w:val="en-US"/>
              </w:rPr>
            </w:pPr>
            <w:r w:rsidRPr="005F71E6">
              <w:rPr>
                <w:rFonts w:asciiTheme="minorHAnsi" w:hAnsiTheme="minorHAnsi" w:cstheme="minorHAnsi"/>
                <w:color w:val="0070C0"/>
                <w:sz w:val="22"/>
                <w:szCs w:val="22"/>
                <w:lang w:val="en-US"/>
              </w:rPr>
              <w:t># Follow</w:t>
            </w:r>
            <w:r w:rsidR="000653A7" w:rsidRPr="005F71E6">
              <w:rPr>
                <w:rFonts w:asciiTheme="minorHAnsi" w:hAnsiTheme="minorHAnsi" w:cstheme="minorHAnsi"/>
                <w:color w:val="0070C0"/>
                <w:sz w:val="22"/>
                <w:szCs w:val="22"/>
                <w:lang w:val="en-US"/>
              </w:rPr>
              <w:t>ing are Network facing ports (A</w:t>
            </w:r>
            <w:r w:rsidRPr="005F71E6">
              <w:rPr>
                <w:rFonts w:asciiTheme="minorHAnsi" w:hAnsiTheme="minorHAnsi" w:cstheme="minorHAnsi"/>
                <w:color w:val="0070C0"/>
                <w:sz w:val="22"/>
                <w:szCs w:val="22"/>
                <w:lang w:val="en-US"/>
              </w:rPr>
              <w:t>GW) in use</w:t>
            </w:r>
          </w:p>
          <w:p w14:paraId="7FC63796" w14:textId="77777777" w:rsidR="00E5085E" w:rsidRDefault="000031AA" w:rsidP="00573A87">
            <w:pPr>
              <w:pStyle w:val="BodyText"/>
              <w:rPr>
                <w:rFonts w:asciiTheme="minorHAnsi" w:hAnsiTheme="minorHAnsi" w:cstheme="minorHAnsi"/>
                <w:color w:val="0070C0"/>
                <w:sz w:val="22"/>
                <w:szCs w:val="22"/>
                <w:lang w:val="fr-FR"/>
              </w:rPr>
            </w:pPr>
            <w:r w:rsidRPr="005F71E6">
              <w:rPr>
                <w:rFonts w:asciiTheme="minorHAnsi" w:hAnsiTheme="minorHAnsi" w:cstheme="minorHAnsi"/>
                <w:color w:val="0070C0"/>
                <w:sz w:val="22"/>
                <w:szCs w:val="22"/>
                <w:lang w:val="fr-FR"/>
              </w:rPr>
              <w:t xml:space="preserve"># Port </w:t>
            </w:r>
            <w:r w:rsidRPr="005C6662">
              <w:rPr>
                <w:rFonts w:asciiTheme="minorHAnsi" w:hAnsiTheme="minorHAnsi" w:cstheme="minorHAnsi"/>
                <w:color w:val="0070C0"/>
                <w:sz w:val="22"/>
                <w:szCs w:val="22"/>
                <w:highlight w:val="yellow"/>
                <w:lang w:val="fr-FR"/>
              </w:rPr>
              <w:t>1/1/1,</w:t>
            </w:r>
            <w:r w:rsidR="00C61D9E" w:rsidRPr="005C6662">
              <w:rPr>
                <w:rFonts w:asciiTheme="minorHAnsi" w:hAnsiTheme="minorHAnsi" w:cstheme="minorHAnsi"/>
                <w:color w:val="0070C0"/>
                <w:sz w:val="22"/>
                <w:szCs w:val="22"/>
                <w:highlight w:val="yellow"/>
                <w:lang w:val="fr-FR"/>
              </w:rPr>
              <w:t xml:space="preserve"> 1/1/</w:t>
            </w:r>
            <w:proofErr w:type="gramStart"/>
            <w:r w:rsidR="00C61D9E" w:rsidRPr="005C6662">
              <w:rPr>
                <w:rFonts w:asciiTheme="minorHAnsi" w:hAnsiTheme="minorHAnsi" w:cstheme="minorHAnsi"/>
                <w:color w:val="0070C0"/>
                <w:sz w:val="22"/>
                <w:szCs w:val="22"/>
                <w:highlight w:val="yellow"/>
                <w:lang w:val="fr-FR"/>
              </w:rPr>
              <w:t>2,</w:t>
            </w:r>
            <w:r w:rsidRPr="005C6662">
              <w:rPr>
                <w:rFonts w:asciiTheme="minorHAnsi" w:hAnsiTheme="minorHAnsi" w:cstheme="minorHAnsi"/>
                <w:color w:val="0070C0"/>
                <w:sz w:val="22"/>
                <w:szCs w:val="22"/>
                <w:highlight w:val="yellow"/>
                <w:lang w:val="fr-FR"/>
              </w:rPr>
              <w:t xml:space="preserve">  </w:t>
            </w:r>
            <w:r w:rsidR="00E5085E" w:rsidRPr="005C6662">
              <w:rPr>
                <w:rFonts w:asciiTheme="minorHAnsi" w:hAnsiTheme="minorHAnsi" w:cstheme="minorHAnsi"/>
                <w:color w:val="0070C0"/>
                <w:sz w:val="22"/>
                <w:szCs w:val="22"/>
                <w:highlight w:val="yellow"/>
                <w:lang w:val="fr-FR"/>
              </w:rPr>
              <w:t>2</w:t>
            </w:r>
            <w:proofErr w:type="gramEnd"/>
            <w:r w:rsidR="004B1953" w:rsidRPr="005C6662">
              <w:rPr>
                <w:rFonts w:asciiTheme="minorHAnsi" w:hAnsiTheme="minorHAnsi" w:cstheme="minorHAnsi"/>
                <w:color w:val="0070C0"/>
                <w:sz w:val="22"/>
                <w:szCs w:val="22"/>
                <w:highlight w:val="yellow"/>
                <w:lang w:val="fr-FR"/>
              </w:rPr>
              <w:t>/1/</w:t>
            </w:r>
            <w:r w:rsidR="00E5085E" w:rsidRPr="005C6662">
              <w:rPr>
                <w:rFonts w:asciiTheme="minorHAnsi" w:hAnsiTheme="minorHAnsi" w:cstheme="minorHAnsi"/>
                <w:color w:val="0070C0"/>
                <w:sz w:val="22"/>
                <w:szCs w:val="22"/>
                <w:highlight w:val="yellow"/>
                <w:lang w:val="fr-FR"/>
              </w:rPr>
              <w:t>1</w:t>
            </w:r>
            <w:r w:rsidR="00C61D9E" w:rsidRPr="005C6662">
              <w:rPr>
                <w:rFonts w:asciiTheme="minorHAnsi" w:hAnsiTheme="minorHAnsi" w:cstheme="minorHAnsi"/>
                <w:color w:val="0070C0"/>
                <w:sz w:val="22"/>
                <w:szCs w:val="22"/>
                <w:highlight w:val="yellow"/>
                <w:lang w:val="fr-FR"/>
              </w:rPr>
              <w:t>, 2/1/2</w:t>
            </w:r>
          </w:p>
          <w:p w14:paraId="724F729F" w14:textId="77777777" w:rsidR="00573A87" w:rsidRPr="005F71E6" w:rsidRDefault="00573A87" w:rsidP="00573A87">
            <w:pPr>
              <w:pStyle w:val="BodyText"/>
              <w:rPr>
                <w:rFonts w:asciiTheme="minorHAnsi" w:hAnsiTheme="minorHAnsi" w:cstheme="minorHAnsi"/>
                <w:sz w:val="22"/>
                <w:szCs w:val="22"/>
                <w:lang w:val="fr-FR"/>
              </w:rPr>
            </w:pPr>
            <w:proofErr w:type="gramStart"/>
            <w:r w:rsidRPr="005F71E6">
              <w:rPr>
                <w:rFonts w:asciiTheme="minorHAnsi" w:hAnsiTheme="minorHAnsi" w:cstheme="minorHAnsi"/>
                <w:sz w:val="22"/>
                <w:szCs w:val="22"/>
                <w:lang w:val="fr-FR"/>
              </w:rPr>
              <w:t>exit</w:t>
            </w:r>
            <w:proofErr w:type="gramEnd"/>
            <w:r w:rsidRPr="005F71E6">
              <w:rPr>
                <w:rFonts w:asciiTheme="minorHAnsi" w:hAnsiTheme="minorHAnsi" w:cstheme="minorHAnsi"/>
                <w:sz w:val="22"/>
                <w:szCs w:val="22"/>
                <w:lang w:val="fr-FR"/>
              </w:rPr>
              <w:t xml:space="preserve"> all</w:t>
            </w:r>
          </w:p>
          <w:p w14:paraId="6CED24C9" w14:textId="77777777" w:rsidR="00573A87" w:rsidRPr="005F71E6" w:rsidRDefault="00573A87" w:rsidP="00573A87">
            <w:pPr>
              <w:pStyle w:val="BodyText"/>
              <w:rPr>
                <w:rFonts w:asciiTheme="minorHAnsi" w:hAnsiTheme="minorHAnsi" w:cstheme="minorHAnsi"/>
                <w:sz w:val="22"/>
                <w:szCs w:val="22"/>
                <w:lang w:val="fr-FR"/>
              </w:rPr>
            </w:pPr>
            <w:proofErr w:type="gramStart"/>
            <w:r w:rsidRPr="005F71E6">
              <w:rPr>
                <w:rFonts w:asciiTheme="minorHAnsi" w:hAnsiTheme="minorHAnsi" w:cstheme="minorHAnsi"/>
                <w:sz w:val="22"/>
                <w:szCs w:val="22"/>
                <w:lang w:val="fr-FR"/>
              </w:rPr>
              <w:t>configure</w:t>
            </w:r>
            <w:proofErr w:type="gramEnd"/>
          </w:p>
          <w:p w14:paraId="60A929EE"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w:t>
            </w:r>
          </w:p>
          <w:p w14:paraId="54BA737D" w14:textId="77777777" w:rsidR="00573A87" w:rsidRPr="005F71E6" w:rsidRDefault="00573A87" w:rsidP="00573A87">
            <w:pPr>
              <w:pStyle w:val="BodyText"/>
              <w:rPr>
                <w:rFonts w:asciiTheme="minorHAnsi" w:hAnsiTheme="minorHAnsi" w:cstheme="minorHAnsi"/>
                <w:sz w:val="22"/>
                <w:szCs w:val="22"/>
                <w:lang w:val="fr-FR"/>
              </w:rPr>
            </w:pPr>
            <w:proofErr w:type="spellStart"/>
            <w:proofErr w:type="gramStart"/>
            <w:r w:rsidRPr="005F71E6">
              <w:rPr>
                <w:rFonts w:asciiTheme="minorHAnsi" w:hAnsiTheme="minorHAnsi" w:cstheme="minorHAnsi"/>
                <w:sz w:val="22"/>
                <w:szCs w:val="22"/>
                <w:lang w:val="fr-FR"/>
              </w:rPr>
              <w:t>echo</w:t>
            </w:r>
            <w:proofErr w:type="spellEnd"/>
            <w:proofErr w:type="gramEnd"/>
            <w:r w:rsidRPr="005F71E6">
              <w:rPr>
                <w:rFonts w:asciiTheme="minorHAnsi" w:hAnsiTheme="minorHAnsi" w:cstheme="minorHAnsi"/>
                <w:sz w:val="22"/>
                <w:szCs w:val="22"/>
                <w:lang w:val="fr-FR"/>
              </w:rPr>
              <w:t xml:space="preserve"> "Port Configuration"</w:t>
            </w:r>
          </w:p>
          <w:p w14:paraId="0FED6F0F"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w:t>
            </w:r>
          </w:p>
          <w:p w14:paraId="22CA5477" w14:textId="77777777" w:rsidR="00573A87" w:rsidRPr="005F71E6" w:rsidRDefault="00573A87" w:rsidP="00573A87">
            <w:pPr>
              <w:pStyle w:val="BodyText"/>
              <w:rPr>
                <w:rFonts w:asciiTheme="minorHAnsi" w:hAnsiTheme="minorHAnsi" w:cstheme="minorHAnsi"/>
                <w:color w:val="FF0000"/>
                <w:sz w:val="22"/>
                <w:szCs w:val="22"/>
                <w:lang w:val="fr-FR"/>
              </w:rPr>
            </w:pPr>
            <w:r w:rsidRPr="005F71E6">
              <w:rPr>
                <w:rFonts w:asciiTheme="minorHAnsi" w:hAnsiTheme="minorHAnsi" w:cstheme="minorHAnsi"/>
                <w:sz w:val="22"/>
                <w:szCs w:val="22"/>
                <w:lang w:val="fr-FR"/>
              </w:rPr>
              <w:t xml:space="preserve">    </w:t>
            </w:r>
            <w:proofErr w:type="gramStart"/>
            <w:r w:rsidRPr="005F71E6">
              <w:rPr>
                <w:rFonts w:asciiTheme="minorHAnsi" w:hAnsiTheme="minorHAnsi" w:cstheme="minorHAnsi"/>
                <w:color w:val="FF0000"/>
                <w:sz w:val="22"/>
                <w:szCs w:val="22"/>
                <w:lang w:val="fr-FR"/>
              </w:rPr>
              <w:t>port</w:t>
            </w:r>
            <w:proofErr w:type="gramEnd"/>
            <w:r w:rsidRPr="005F71E6">
              <w:rPr>
                <w:rFonts w:asciiTheme="minorHAnsi" w:hAnsiTheme="minorHAnsi" w:cstheme="minorHAnsi"/>
                <w:color w:val="FF0000"/>
                <w:sz w:val="22"/>
                <w:szCs w:val="22"/>
                <w:lang w:val="fr-FR"/>
              </w:rPr>
              <w:t xml:space="preserve"> X/Y/Z                       </w:t>
            </w:r>
          </w:p>
          <w:p w14:paraId="47170DAE"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r w:rsidR="000653A7" w:rsidRPr="005F71E6">
              <w:rPr>
                <w:rFonts w:asciiTheme="minorHAnsi" w:hAnsiTheme="minorHAnsi" w:cstheme="minorHAnsi"/>
                <w:sz w:val="22"/>
                <w:szCs w:val="22"/>
                <w:lang w:val="fr-FR"/>
              </w:rPr>
              <w:t xml:space="preserve"> </w:t>
            </w:r>
            <w:proofErr w:type="gramStart"/>
            <w:r w:rsidR="000653A7" w:rsidRPr="005F71E6">
              <w:rPr>
                <w:rFonts w:asciiTheme="minorHAnsi" w:hAnsiTheme="minorHAnsi" w:cstheme="minorHAnsi"/>
                <w:sz w:val="22"/>
                <w:szCs w:val="22"/>
                <w:lang w:val="fr-FR"/>
              </w:rPr>
              <w:t>description</w:t>
            </w:r>
            <w:proofErr w:type="gramEnd"/>
            <w:r w:rsidR="000653A7" w:rsidRPr="005F71E6">
              <w:rPr>
                <w:rFonts w:asciiTheme="minorHAnsi" w:hAnsiTheme="minorHAnsi" w:cstheme="minorHAnsi"/>
                <w:sz w:val="22"/>
                <w:szCs w:val="22"/>
                <w:lang w:val="fr-FR"/>
              </w:rPr>
              <w:t xml:space="preserve"> </w:t>
            </w:r>
            <w:r w:rsidR="0042271D" w:rsidRPr="005F71E6">
              <w:rPr>
                <w:rFonts w:asciiTheme="minorHAnsi" w:hAnsiTheme="minorHAnsi" w:cstheme="minorHAnsi"/>
                <w:sz w:val="22"/>
                <w:szCs w:val="22"/>
                <w:highlight w:val="yellow"/>
                <w:lang w:val="fr-FR"/>
              </w:rPr>
              <w:t>&lt;standard port - A</w:t>
            </w:r>
            <w:r w:rsidRPr="005F71E6">
              <w:rPr>
                <w:rFonts w:asciiTheme="minorHAnsi" w:hAnsiTheme="minorHAnsi" w:cstheme="minorHAnsi"/>
                <w:sz w:val="22"/>
                <w:szCs w:val="22"/>
                <w:highlight w:val="yellow"/>
                <w:lang w:val="fr-FR"/>
              </w:rPr>
              <w:t>GW description&gt;</w:t>
            </w:r>
          </w:p>
          <w:p w14:paraId="5A74ABBE"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fr-FR"/>
              </w:rPr>
              <w:t xml:space="preserve">        </w:t>
            </w:r>
            <w:r w:rsidRPr="005F71E6">
              <w:rPr>
                <w:rFonts w:asciiTheme="minorHAnsi" w:hAnsiTheme="minorHAnsi" w:cstheme="minorHAnsi"/>
                <w:sz w:val="22"/>
                <w:szCs w:val="22"/>
                <w:lang w:val="en-US"/>
              </w:rPr>
              <w:t>network</w:t>
            </w:r>
          </w:p>
          <w:p w14:paraId="48ED8891"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egress</w:t>
            </w:r>
          </w:p>
          <w:p w14:paraId="5B9CF5C5"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pool </w:t>
            </w:r>
          </w:p>
          <w:p w14:paraId="2F8D7144"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roofErr w:type="spellStart"/>
            <w:r w:rsidRPr="005F71E6">
              <w:rPr>
                <w:rFonts w:asciiTheme="minorHAnsi" w:hAnsiTheme="minorHAnsi" w:cstheme="minorHAnsi"/>
                <w:sz w:val="22"/>
                <w:szCs w:val="22"/>
                <w:lang w:val="en-US"/>
              </w:rPr>
              <w:t>resv-cbs</w:t>
            </w:r>
            <w:proofErr w:type="spellEnd"/>
            <w:r w:rsidRPr="005F71E6">
              <w:rPr>
                <w:rFonts w:asciiTheme="minorHAnsi" w:hAnsiTheme="minorHAnsi" w:cstheme="minorHAnsi"/>
                <w:sz w:val="22"/>
                <w:szCs w:val="22"/>
                <w:lang w:val="en-US"/>
              </w:rPr>
              <w:t xml:space="preserve"> 47</w:t>
            </w:r>
          </w:p>
          <w:p w14:paraId="603F0A5A"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slope-policy "</w:t>
            </w:r>
            <w:proofErr w:type="spellStart"/>
            <w:r w:rsidRPr="005F71E6">
              <w:rPr>
                <w:rFonts w:asciiTheme="minorHAnsi" w:hAnsiTheme="minorHAnsi" w:cstheme="minorHAnsi"/>
                <w:sz w:val="22"/>
                <w:szCs w:val="22"/>
                <w:lang w:val="en-US"/>
              </w:rPr>
              <w:t>RNS_slope</w:t>
            </w:r>
            <w:proofErr w:type="spellEnd"/>
            <w:r w:rsidRPr="005F71E6">
              <w:rPr>
                <w:rFonts w:asciiTheme="minorHAnsi" w:hAnsiTheme="minorHAnsi" w:cstheme="minorHAnsi"/>
                <w:sz w:val="22"/>
                <w:szCs w:val="22"/>
                <w:lang w:val="en-US"/>
              </w:rPr>
              <w:t>-policy"</w:t>
            </w:r>
          </w:p>
          <w:p w14:paraId="6D7D17ED"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en-US"/>
              </w:rPr>
              <w:t xml:space="preserve">                </w:t>
            </w:r>
            <w:proofErr w:type="gramStart"/>
            <w:r w:rsidRPr="005F71E6">
              <w:rPr>
                <w:rFonts w:asciiTheme="minorHAnsi" w:hAnsiTheme="minorHAnsi" w:cstheme="minorHAnsi"/>
                <w:sz w:val="22"/>
                <w:szCs w:val="22"/>
                <w:lang w:val="fr-FR"/>
              </w:rPr>
              <w:t>exit</w:t>
            </w:r>
            <w:proofErr w:type="gramEnd"/>
          </w:p>
          <w:p w14:paraId="730BDB40"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gramStart"/>
            <w:r w:rsidRPr="005F71E6">
              <w:rPr>
                <w:rFonts w:asciiTheme="minorHAnsi" w:hAnsiTheme="minorHAnsi" w:cstheme="minorHAnsi"/>
                <w:sz w:val="22"/>
                <w:szCs w:val="22"/>
                <w:lang w:val="fr-FR"/>
              </w:rPr>
              <w:t>exit</w:t>
            </w:r>
            <w:proofErr w:type="gramEnd"/>
          </w:p>
          <w:p w14:paraId="28E725B4"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gramStart"/>
            <w:r w:rsidRPr="005F71E6">
              <w:rPr>
                <w:rFonts w:asciiTheme="minorHAnsi" w:hAnsiTheme="minorHAnsi" w:cstheme="minorHAnsi"/>
                <w:sz w:val="22"/>
                <w:szCs w:val="22"/>
                <w:lang w:val="fr-FR"/>
              </w:rPr>
              <w:t>exit</w:t>
            </w:r>
            <w:proofErr w:type="gramEnd"/>
          </w:p>
          <w:p w14:paraId="469E432E"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spellStart"/>
            <w:proofErr w:type="gramStart"/>
            <w:r w:rsidRPr="005F71E6">
              <w:rPr>
                <w:rFonts w:asciiTheme="minorHAnsi" w:hAnsiTheme="minorHAnsi" w:cstheme="minorHAnsi"/>
                <w:sz w:val="22"/>
                <w:szCs w:val="22"/>
                <w:lang w:val="fr-FR"/>
              </w:rPr>
              <w:t>ethernet</w:t>
            </w:r>
            <w:proofErr w:type="spellEnd"/>
            <w:proofErr w:type="gramEnd"/>
          </w:p>
          <w:p w14:paraId="40841EEB" w14:textId="77777777" w:rsidR="00573A87" w:rsidRPr="005F71E6" w:rsidRDefault="00573A87" w:rsidP="00573A87">
            <w:pPr>
              <w:pStyle w:val="BodyText"/>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spellStart"/>
            <w:proofErr w:type="gramStart"/>
            <w:r w:rsidRPr="005F71E6">
              <w:rPr>
                <w:rFonts w:asciiTheme="minorHAnsi" w:hAnsiTheme="minorHAnsi" w:cstheme="minorHAnsi"/>
                <w:sz w:val="22"/>
                <w:szCs w:val="22"/>
                <w:lang w:val="fr-FR"/>
              </w:rPr>
              <w:t>mtu</w:t>
            </w:r>
            <w:proofErr w:type="spellEnd"/>
            <w:proofErr w:type="gramEnd"/>
            <w:r w:rsidRPr="005F71E6">
              <w:rPr>
                <w:rFonts w:asciiTheme="minorHAnsi" w:hAnsiTheme="minorHAnsi" w:cstheme="minorHAnsi"/>
                <w:sz w:val="22"/>
                <w:szCs w:val="22"/>
                <w:lang w:val="fr-FR"/>
              </w:rPr>
              <w:t xml:space="preserve"> 4484</w:t>
            </w:r>
          </w:p>
          <w:p w14:paraId="27A2E3BB"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fr-FR"/>
              </w:rPr>
              <w:t xml:space="preserve">            </w:t>
            </w:r>
            <w:r w:rsidRPr="005F71E6">
              <w:rPr>
                <w:rFonts w:asciiTheme="minorHAnsi" w:hAnsiTheme="minorHAnsi" w:cstheme="minorHAnsi"/>
                <w:sz w:val="22"/>
                <w:szCs w:val="22"/>
                <w:lang w:val="en-US"/>
              </w:rPr>
              <w:t>network</w:t>
            </w:r>
          </w:p>
          <w:p w14:paraId="2F0745EA" w14:textId="77777777" w:rsidR="00573A87" w:rsidRPr="005F71E6" w:rsidRDefault="00573A87" w:rsidP="00573A87">
            <w:pPr>
              <w:pStyle w:val="BodyText"/>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queue-policy "</w:t>
            </w:r>
            <w:proofErr w:type="spellStart"/>
            <w:r w:rsidRPr="005F71E6">
              <w:rPr>
                <w:rFonts w:asciiTheme="minorHAnsi" w:hAnsiTheme="minorHAnsi" w:cstheme="minorHAnsi"/>
                <w:sz w:val="22"/>
                <w:szCs w:val="22"/>
                <w:lang w:val="en-US"/>
              </w:rPr>
              <w:t>RNS_network</w:t>
            </w:r>
            <w:proofErr w:type="spellEnd"/>
            <w:r w:rsidRPr="005F71E6">
              <w:rPr>
                <w:rFonts w:asciiTheme="minorHAnsi" w:hAnsiTheme="minorHAnsi" w:cstheme="minorHAnsi"/>
                <w:sz w:val="22"/>
                <w:szCs w:val="22"/>
                <w:lang w:val="en-US"/>
              </w:rPr>
              <w:t>-queue"</w:t>
            </w:r>
          </w:p>
          <w:p w14:paraId="4511F8B3" w14:textId="77777777" w:rsidR="00573A87" w:rsidRPr="005F71E6" w:rsidRDefault="00573A87" w:rsidP="00573A87">
            <w:pPr>
              <w:pStyle w:val="BodyText"/>
              <w:rPr>
                <w:rFonts w:asciiTheme="minorHAnsi" w:hAnsiTheme="minorHAnsi" w:cstheme="minorHAnsi"/>
                <w:sz w:val="22"/>
                <w:szCs w:val="22"/>
                <w:lang w:val="en-CA"/>
              </w:rPr>
            </w:pPr>
            <w:r w:rsidRPr="005F71E6">
              <w:rPr>
                <w:rFonts w:asciiTheme="minorHAnsi" w:hAnsiTheme="minorHAnsi" w:cstheme="minorHAnsi"/>
                <w:sz w:val="22"/>
                <w:szCs w:val="22"/>
                <w:lang w:val="en-US"/>
              </w:rPr>
              <w:t xml:space="preserve">            </w:t>
            </w:r>
            <w:r w:rsidRPr="005F71E6">
              <w:rPr>
                <w:rFonts w:asciiTheme="minorHAnsi" w:hAnsiTheme="minorHAnsi" w:cstheme="minorHAnsi"/>
                <w:sz w:val="22"/>
                <w:szCs w:val="22"/>
                <w:lang w:val="en-CA"/>
              </w:rPr>
              <w:t>exit</w:t>
            </w:r>
          </w:p>
          <w:p w14:paraId="5D7ECAEF" w14:textId="77777777" w:rsidR="00573A87" w:rsidRPr="005F71E6" w:rsidRDefault="00573A87" w:rsidP="00573A87">
            <w:pPr>
              <w:pStyle w:val="BodyText"/>
              <w:rPr>
                <w:rFonts w:asciiTheme="minorHAnsi" w:hAnsiTheme="minorHAnsi" w:cstheme="minorHAnsi"/>
                <w:sz w:val="22"/>
                <w:szCs w:val="22"/>
                <w:lang w:val="en-CA"/>
              </w:rPr>
            </w:pPr>
            <w:r w:rsidRPr="005F71E6">
              <w:rPr>
                <w:rFonts w:asciiTheme="minorHAnsi" w:hAnsiTheme="minorHAnsi" w:cstheme="minorHAnsi"/>
                <w:sz w:val="22"/>
                <w:szCs w:val="22"/>
                <w:lang w:val="en-CA"/>
              </w:rPr>
              <w:t xml:space="preserve">        exit</w:t>
            </w:r>
          </w:p>
          <w:p w14:paraId="643C1FD8" w14:textId="77777777" w:rsidR="00573A87" w:rsidRPr="005F71E6" w:rsidRDefault="00573A87" w:rsidP="00573A87">
            <w:pPr>
              <w:pStyle w:val="BodyText"/>
              <w:rPr>
                <w:rFonts w:asciiTheme="minorHAnsi" w:hAnsiTheme="minorHAnsi" w:cstheme="minorHAnsi"/>
                <w:sz w:val="22"/>
                <w:szCs w:val="22"/>
                <w:lang w:val="en-CA"/>
              </w:rPr>
            </w:pPr>
            <w:r w:rsidRPr="005F71E6">
              <w:rPr>
                <w:rFonts w:asciiTheme="minorHAnsi" w:hAnsiTheme="minorHAnsi" w:cstheme="minorHAnsi"/>
                <w:sz w:val="22"/>
                <w:szCs w:val="22"/>
                <w:lang w:val="en-CA"/>
              </w:rPr>
              <w:lastRenderedPageBreak/>
              <w:t xml:space="preserve">        no shutdown</w:t>
            </w:r>
          </w:p>
          <w:p w14:paraId="719E8652" w14:textId="77777777" w:rsidR="00573A87" w:rsidRPr="005F71E6" w:rsidRDefault="00573A87" w:rsidP="00573A87">
            <w:pPr>
              <w:pStyle w:val="BodyText"/>
              <w:rPr>
                <w:rFonts w:asciiTheme="minorHAnsi" w:hAnsiTheme="minorHAnsi" w:cstheme="minorHAnsi"/>
                <w:sz w:val="22"/>
                <w:szCs w:val="22"/>
                <w:lang w:val="en-CA"/>
              </w:rPr>
            </w:pPr>
            <w:r w:rsidRPr="005F71E6">
              <w:rPr>
                <w:rFonts w:asciiTheme="minorHAnsi" w:hAnsiTheme="minorHAnsi" w:cstheme="minorHAnsi"/>
                <w:sz w:val="22"/>
                <w:szCs w:val="22"/>
                <w:lang w:val="en-CA"/>
              </w:rPr>
              <w:t xml:space="preserve">    exit</w:t>
            </w:r>
          </w:p>
          <w:p w14:paraId="6993E45C" w14:textId="77777777" w:rsidR="00573A87" w:rsidRPr="005F71E6" w:rsidRDefault="00573A87" w:rsidP="00573A87">
            <w:pPr>
              <w:pStyle w:val="BodyText"/>
              <w:rPr>
                <w:rFonts w:asciiTheme="minorHAnsi" w:hAnsiTheme="minorHAnsi" w:cstheme="minorHAnsi"/>
                <w:sz w:val="22"/>
                <w:szCs w:val="22"/>
              </w:rPr>
            </w:pPr>
            <w:r w:rsidRPr="005F71E6">
              <w:rPr>
                <w:rFonts w:asciiTheme="minorHAnsi" w:hAnsiTheme="minorHAnsi" w:cstheme="minorHAnsi"/>
                <w:sz w:val="22"/>
                <w:szCs w:val="22"/>
              </w:rPr>
              <w:t>exit all</w:t>
            </w:r>
          </w:p>
          <w:p w14:paraId="69AC7EE7" w14:textId="77777777" w:rsidR="00573A87" w:rsidRPr="005F71E6" w:rsidRDefault="00573A87" w:rsidP="004D4AB2">
            <w:pPr>
              <w:pStyle w:val="BodyText"/>
              <w:rPr>
                <w:rFonts w:asciiTheme="minorHAnsi" w:hAnsiTheme="minorHAnsi" w:cstheme="minorHAnsi"/>
                <w:sz w:val="18"/>
                <w:szCs w:val="18"/>
              </w:rPr>
            </w:pPr>
          </w:p>
        </w:tc>
      </w:tr>
    </w:tbl>
    <w:p w14:paraId="5C55D853" w14:textId="77777777" w:rsidR="005D2FED" w:rsidRPr="005F71E6" w:rsidRDefault="005D2FED" w:rsidP="00573A87">
      <w:pPr>
        <w:pStyle w:val="BodyText"/>
        <w:tabs>
          <w:tab w:val="left" w:pos="9356"/>
        </w:tabs>
        <w:ind w:left="426" w:right="4"/>
        <w:jc w:val="both"/>
        <w:rPr>
          <w:rFonts w:asciiTheme="minorHAnsi" w:hAnsiTheme="minorHAnsi" w:cs="Arial"/>
          <w:lang w:val="en-US"/>
        </w:rPr>
      </w:pPr>
    </w:p>
    <w:p w14:paraId="6458DC97"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ports:</w:t>
      </w:r>
    </w:p>
    <w:p w14:paraId="40137109"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show port</w:t>
      </w:r>
    </w:p>
    <w:p w14:paraId="44E43A7D" w14:textId="77777777" w:rsidR="00573A87" w:rsidRPr="005F71E6" w:rsidRDefault="00573A87" w:rsidP="00573A87">
      <w:pPr>
        <w:pStyle w:val="BodyText"/>
        <w:tabs>
          <w:tab w:val="left" w:pos="9356"/>
        </w:tabs>
        <w:ind w:left="426" w:right="4"/>
        <w:jc w:val="both"/>
        <w:rPr>
          <w:rFonts w:asciiTheme="minorHAnsi" w:hAnsiTheme="minorHAnsi" w:cs="Arial"/>
          <w:lang w:val="en-US"/>
        </w:rPr>
      </w:pPr>
      <w:r w:rsidRPr="005F71E6">
        <w:rPr>
          <w:rFonts w:asciiTheme="minorHAnsi" w:hAnsiTheme="minorHAnsi" w:cs="Arial"/>
          <w:lang w:val="en-US"/>
        </w:rPr>
        <w:t>- show system information</w:t>
      </w:r>
    </w:p>
    <w:p w14:paraId="02A4AD8C" w14:textId="77777777" w:rsidR="00573A87" w:rsidRPr="005F71E6" w:rsidRDefault="00573A87" w:rsidP="00573A87">
      <w:pPr>
        <w:pStyle w:val="BodyText"/>
        <w:jc w:val="both"/>
        <w:rPr>
          <w:rFonts w:asciiTheme="minorHAnsi" w:hAnsiTheme="minorHAnsi" w:cstheme="minorHAnsi"/>
          <w:lang w:val="en-US"/>
        </w:rPr>
      </w:pPr>
    </w:p>
    <w:p w14:paraId="02A28910" w14:textId="77777777" w:rsidR="003A0812" w:rsidRPr="005F71E6" w:rsidRDefault="003A0812" w:rsidP="003A0812">
      <w:pPr>
        <w:tabs>
          <w:tab w:val="num" w:pos="720"/>
        </w:tabs>
        <w:ind w:left="720" w:hanging="720"/>
        <w:outlineLvl w:val="2"/>
        <w:rPr>
          <w:rFonts w:asciiTheme="minorHAnsi" w:hAnsiTheme="minorHAnsi" w:cs="Arial"/>
          <w:b/>
          <w:sz w:val="24"/>
          <w:lang w:val="en-US"/>
        </w:rPr>
      </w:pPr>
      <w:bookmarkStart w:id="203" w:name="_Toc421006014"/>
      <w:bookmarkStart w:id="204" w:name="_Toc85536814"/>
      <w:r w:rsidRPr="005F71E6">
        <w:rPr>
          <w:rFonts w:asciiTheme="minorHAnsi" w:hAnsiTheme="minorHAnsi" w:cs="Arial"/>
          <w:b/>
          <w:sz w:val="24"/>
          <w:lang w:val="en-US"/>
        </w:rPr>
        <w:t>5.4.6 Logical router interfaces and router configurations</w:t>
      </w:r>
      <w:bookmarkEnd w:id="203"/>
      <w:bookmarkEnd w:id="204"/>
    </w:p>
    <w:p w14:paraId="3070DCF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roofErr w:type="gramStart"/>
      <w:r w:rsidRPr="005F71E6">
        <w:rPr>
          <w:rFonts w:asciiTheme="minorHAnsi" w:hAnsiTheme="minorHAnsi" w:cs="Arial"/>
          <w:lang w:val="en-US"/>
        </w:rPr>
        <w:t>In order to</w:t>
      </w:r>
      <w:proofErr w:type="gramEnd"/>
      <w:r w:rsidRPr="005F71E6">
        <w:rPr>
          <w:rFonts w:asciiTheme="minorHAnsi" w:hAnsiTheme="minorHAnsi" w:cs="Arial"/>
          <w:lang w:val="en-US"/>
        </w:rPr>
        <w:t xml:space="preserve"> provision services on a 7750 SR-Series router, logical IP routing interfaces must be configured to associate attributes such as an IP address and physical port. The logical interface will be assigned a NAME that is subsequently referenced by other processes (for example, OSPF, BGP </w:t>
      </w:r>
      <w:proofErr w:type="spellStart"/>
      <w:r w:rsidRPr="005F71E6">
        <w:rPr>
          <w:rFonts w:asciiTheme="minorHAnsi" w:hAnsiTheme="minorHAnsi" w:cs="Arial"/>
          <w:lang w:val="en-US"/>
        </w:rPr>
        <w:t>etc</w:t>
      </w:r>
      <w:proofErr w:type="spellEnd"/>
      <w:r w:rsidRPr="005F71E6">
        <w:rPr>
          <w:rFonts w:asciiTheme="minorHAnsi" w:hAnsiTheme="minorHAnsi" w:cs="Arial"/>
          <w:lang w:val="en-US"/>
        </w:rPr>
        <w:t>).</w:t>
      </w:r>
    </w:p>
    <w:p w14:paraId="74D8E7E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40448F3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interface name can be up to 32 </w:t>
      </w:r>
      <w:proofErr w:type="gramStart"/>
      <w:r w:rsidRPr="005F71E6">
        <w:rPr>
          <w:rFonts w:asciiTheme="minorHAnsi" w:hAnsiTheme="minorHAnsi" w:cs="Arial"/>
          <w:lang w:val="en-US"/>
        </w:rPr>
        <w:t>characters, but</w:t>
      </w:r>
      <w:proofErr w:type="gramEnd"/>
      <w:r w:rsidRPr="005F71E6">
        <w:rPr>
          <w:rFonts w:asciiTheme="minorHAnsi" w:hAnsiTheme="minorHAnsi" w:cs="Arial"/>
          <w:lang w:val="en-US"/>
        </w:rPr>
        <w:t xml:space="preserve"> must start with a letter.</w:t>
      </w:r>
    </w:p>
    <w:p w14:paraId="2137CB3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747C9FD9"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Loopback0 &amp; System IP configuration for AGW &amp; </w:t>
      </w:r>
      <w:r w:rsidR="00541B3B">
        <w:rPr>
          <w:rFonts w:asciiTheme="minorHAnsi" w:hAnsiTheme="minorHAnsi" w:cs="Arial"/>
          <w:lang w:val="en-US"/>
        </w:rPr>
        <w:t>DGW</w:t>
      </w:r>
      <w:r w:rsidRPr="005F71E6">
        <w:rPr>
          <w:rFonts w:asciiTheme="minorHAnsi" w:hAnsiTheme="minorHAnsi" w:cs="Arial"/>
          <w:lang w:val="en-US"/>
        </w:rPr>
        <w:t xml:space="preserve"> remains same as on existing AGW’s.</w:t>
      </w:r>
    </w:p>
    <w:p w14:paraId="6C0D4CFA" w14:textId="77777777" w:rsidR="003A0812" w:rsidRPr="005F71E6" w:rsidRDefault="003A0812" w:rsidP="003A0812">
      <w:pPr>
        <w:tabs>
          <w:tab w:val="left" w:pos="-1440"/>
          <w:tab w:val="left" w:pos="-720"/>
        </w:tabs>
        <w:spacing w:before="120"/>
        <w:ind w:right="828"/>
        <w:rPr>
          <w:rFonts w:asciiTheme="minorHAnsi" w:hAnsiTheme="minorHAnsi" w:cs="Arial"/>
          <w:b/>
          <w:lang w:val="en-US"/>
        </w:rPr>
      </w:pPr>
    </w:p>
    <w:p w14:paraId="554F0A7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Note – Please refer to Table in section 4.2.3 for Interface name facing AGW – AGW, AGW – </w:t>
      </w:r>
      <w:proofErr w:type="spellStart"/>
      <w:r w:rsidRPr="005F71E6">
        <w:rPr>
          <w:rFonts w:asciiTheme="minorHAnsi" w:hAnsiTheme="minorHAnsi" w:cs="Arial"/>
          <w:lang w:val="en-US"/>
        </w:rPr>
        <w:t>vDGW</w:t>
      </w:r>
      <w:proofErr w:type="spellEnd"/>
      <w:r w:rsidRPr="005F71E6">
        <w:rPr>
          <w:rFonts w:asciiTheme="minorHAnsi" w:hAnsiTheme="minorHAnsi" w:cs="Arial"/>
          <w:lang w:val="en-US"/>
        </w:rPr>
        <w:t>. Following naming convention is followed –</w:t>
      </w:r>
    </w:p>
    <w:p w14:paraId="5451EDAB" w14:textId="77777777" w:rsidR="003A0812" w:rsidRPr="005F71E6" w:rsidRDefault="003A0812" w:rsidP="003A0812">
      <w:pPr>
        <w:tabs>
          <w:tab w:val="left" w:pos="-1440"/>
          <w:tab w:val="left" w:pos="-720"/>
        </w:tabs>
        <w:spacing w:before="120"/>
        <w:ind w:right="828"/>
        <w:rPr>
          <w:rFonts w:asciiTheme="minorHAnsi" w:hAnsiTheme="minorHAnsi" w:cs="Arial"/>
          <w:b/>
          <w:color w:val="FF0000"/>
          <w:lang w:val="en-US"/>
        </w:rPr>
      </w:pPr>
    </w:p>
    <w:p w14:paraId="6617A2EB" w14:textId="77777777" w:rsidR="003A0812" w:rsidRPr="005F71E6" w:rsidRDefault="003A0812" w:rsidP="003A0812">
      <w:pPr>
        <w:tabs>
          <w:tab w:val="left" w:pos="-1440"/>
          <w:tab w:val="left" w:pos="-720"/>
        </w:tabs>
        <w:spacing w:before="120"/>
        <w:ind w:left="426" w:right="828"/>
        <w:rPr>
          <w:rFonts w:asciiTheme="minorHAnsi" w:hAnsiTheme="minorHAnsi" w:cs="Arial"/>
          <w:color w:val="FF0000"/>
          <w:u w:val="single"/>
          <w:lang w:val="en-US"/>
        </w:rPr>
      </w:pPr>
      <w:r w:rsidRPr="005F71E6">
        <w:rPr>
          <w:rFonts w:asciiTheme="minorHAnsi" w:hAnsiTheme="minorHAnsi" w:cs="Arial"/>
          <w:color w:val="FF0000"/>
          <w:u w:val="single"/>
          <w:lang w:val="en-US"/>
        </w:rPr>
        <w:t xml:space="preserve">AGW (10 Gig port) FACING AGW (10 Gig port) </w:t>
      </w:r>
    </w:p>
    <w:p w14:paraId="33D1FD7E"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en-US"/>
        </w:rPr>
      </w:pPr>
      <w:r w:rsidRPr="005F71E6">
        <w:rPr>
          <w:rFonts w:asciiTheme="minorHAnsi" w:hAnsiTheme="minorHAnsi" w:cs="Arial"/>
          <w:color w:val="FF0000"/>
          <w:lang w:val="en-US"/>
        </w:rPr>
        <w:t xml:space="preserve">TE_VLAN90_AGW ----VLAN 90 in OSPF area 0 </w:t>
      </w:r>
    </w:p>
    <w:p w14:paraId="19F6A8BC"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en-US"/>
        </w:rPr>
      </w:pPr>
      <w:r w:rsidRPr="005F71E6">
        <w:rPr>
          <w:rFonts w:asciiTheme="minorHAnsi" w:hAnsiTheme="minorHAnsi" w:cs="Arial"/>
          <w:color w:val="FF0000"/>
          <w:lang w:val="en-US"/>
        </w:rPr>
        <w:t>TE_VLAN91_AGW --- VLAN 91 in OSPF area XX for all regions</w:t>
      </w:r>
    </w:p>
    <w:p w14:paraId="26B40599" w14:textId="77777777" w:rsidR="000F5A9C" w:rsidRPr="005F71E6" w:rsidRDefault="000F5A9C" w:rsidP="003A0812">
      <w:pPr>
        <w:tabs>
          <w:tab w:val="left" w:pos="-1440"/>
          <w:tab w:val="left" w:pos="-720"/>
        </w:tabs>
        <w:spacing w:before="120"/>
        <w:ind w:left="426" w:right="828"/>
        <w:rPr>
          <w:rFonts w:asciiTheme="minorHAnsi" w:hAnsiTheme="minorHAnsi" w:cs="Arial"/>
          <w:color w:val="FF0000"/>
          <w:u w:val="single"/>
          <w:lang w:val="en-US"/>
        </w:rPr>
      </w:pPr>
    </w:p>
    <w:p w14:paraId="63477521" w14:textId="77777777" w:rsidR="009F0FB4" w:rsidRPr="005F71E6" w:rsidRDefault="009F0FB4" w:rsidP="009F0FB4">
      <w:pPr>
        <w:tabs>
          <w:tab w:val="left" w:pos="-1440"/>
          <w:tab w:val="left" w:pos="-720"/>
        </w:tabs>
        <w:spacing w:before="120"/>
        <w:ind w:left="426" w:right="828"/>
        <w:rPr>
          <w:rFonts w:asciiTheme="minorHAnsi" w:hAnsiTheme="minorHAnsi" w:cs="Arial"/>
          <w:color w:val="FF0000"/>
          <w:lang w:val="fr-FR"/>
        </w:rPr>
      </w:pPr>
      <w:r w:rsidRPr="005F71E6">
        <w:rPr>
          <w:rFonts w:asciiTheme="minorHAnsi" w:hAnsiTheme="minorHAnsi" w:cs="Arial"/>
          <w:color w:val="FF0000"/>
          <w:u w:val="single"/>
          <w:lang w:val="fr-FR"/>
        </w:rPr>
        <w:t>AGW (10 Gig port) FACING DGW (10 Gig port)</w:t>
      </w:r>
      <w:r w:rsidRPr="005F71E6">
        <w:rPr>
          <w:rFonts w:asciiTheme="minorHAnsi" w:hAnsiTheme="minorHAnsi" w:cs="Arial"/>
          <w:color w:val="FF0000"/>
          <w:lang w:val="fr-FR"/>
        </w:rPr>
        <w:t xml:space="preserve"> </w:t>
      </w:r>
    </w:p>
    <w:p w14:paraId="476555D2" w14:textId="77777777" w:rsidR="009F0FB4" w:rsidRPr="005F71E6" w:rsidRDefault="009F0FB4" w:rsidP="009F0FB4">
      <w:pPr>
        <w:tabs>
          <w:tab w:val="left" w:pos="-1440"/>
          <w:tab w:val="left" w:pos="-720"/>
        </w:tabs>
        <w:spacing w:before="120"/>
        <w:ind w:left="426" w:right="828"/>
        <w:rPr>
          <w:rFonts w:asciiTheme="minorHAnsi" w:hAnsiTheme="minorHAnsi" w:cs="Arial"/>
          <w:color w:val="FF0000"/>
          <w:lang w:val="fr-FR"/>
        </w:rPr>
      </w:pPr>
      <w:r w:rsidRPr="005F71E6">
        <w:rPr>
          <w:rFonts w:asciiTheme="minorHAnsi" w:hAnsiTheme="minorHAnsi" w:cs="Arial"/>
          <w:color w:val="FF0000"/>
          <w:lang w:val="fr-FR"/>
        </w:rPr>
        <w:t>TE_DGW_</w:t>
      </w:r>
      <w:r w:rsidR="00DC5F7B">
        <w:rPr>
          <w:rFonts w:asciiTheme="minorHAnsi" w:hAnsiTheme="minorHAnsi" w:cs="Arial"/>
          <w:color w:val="FF0000"/>
          <w:lang w:val="fr-FR"/>
        </w:rPr>
        <w:t>Lag95</w:t>
      </w:r>
    </w:p>
    <w:p w14:paraId="159A232C" w14:textId="77777777" w:rsidR="009F0FB4" w:rsidRPr="005F71E6" w:rsidRDefault="000F5A9C" w:rsidP="003A0812">
      <w:pPr>
        <w:tabs>
          <w:tab w:val="left" w:pos="-1440"/>
          <w:tab w:val="left" w:pos="-720"/>
        </w:tabs>
        <w:spacing w:before="120"/>
        <w:ind w:left="426" w:right="828"/>
        <w:rPr>
          <w:rFonts w:asciiTheme="minorHAnsi" w:hAnsiTheme="minorHAnsi" w:cs="Arial"/>
          <w:color w:val="FF0000"/>
          <w:u w:val="single"/>
          <w:lang w:val="fr-FR"/>
        </w:rPr>
      </w:pPr>
      <w:r w:rsidRPr="005F71E6">
        <w:rPr>
          <w:rFonts w:asciiTheme="minorHAnsi" w:hAnsiTheme="minorHAnsi" w:cs="Arial"/>
          <w:color w:val="FF0000"/>
          <w:lang w:val="fr-FR"/>
        </w:rPr>
        <w:t>TE_DGW_</w:t>
      </w:r>
      <w:r w:rsidR="00DC5F7B">
        <w:rPr>
          <w:rFonts w:asciiTheme="minorHAnsi" w:hAnsiTheme="minorHAnsi" w:cs="Arial"/>
          <w:color w:val="FF0000"/>
          <w:lang w:val="fr-FR"/>
        </w:rPr>
        <w:t>Lag96</w:t>
      </w:r>
    </w:p>
    <w:p w14:paraId="55440635" w14:textId="77777777" w:rsidR="009F0FB4" w:rsidRPr="005F71E6" w:rsidRDefault="009F0FB4" w:rsidP="003A0812">
      <w:pPr>
        <w:tabs>
          <w:tab w:val="left" w:pos="-1440"/>
          <w:tab w:val="left" w:pos="-720"/>
        </w:tabs>
        <w:spacing w:before="120"/>
        <w:ind w:left="426" w:right="828"/>
        <w:rPr>
          <w:rFonts w:asciiTheme="minorHAnsi" w:hAnsiTheme="minorHAnsi" w:cs="Arial"/>
          <w:color w:val="FF0000"/>
          <w:u w:val="single"/>
          <w:lang w:val="fr-FR"/>
        </w:rPr>
      </w:pPr>
    </w:p>
    <w:p w14:paraId="2DAEF413"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r w:rsidRPr="005F71E6">
        <w:rPr>
          <w:rFonts w:asciiTheme="minorHAnsi" w:hAnsiTheme="minorHAnsi" w:cs="Arial"/>
          <w:color w:val="FF0000"/>
          <w:u w:val="single"/>
          <w:lang w:val="fr-FR"/>
        </w:rPr>
        <w:t xml:space="preserve">AGW (10 Gig port) FACING </w:t>
      </w:r>
      <w:proofErr w:type="spellStart"/>
      <w:r w:rsidRPr="005F71E6">
        <w:rPr>
          <w:rFonts w:asciiTheme="minorHAnsi" w:hAnsiTheme="minorHAnsi" w:cs="Arial"/>
          <w:color w:val="FF0000"/>
          <w:u w:val="single"/>
          <w:lang w:val="fr-FR"/>
        </w:rPr>
        <w:t>vDGW</w:t>
      </w:r>
      <w:proofErr w:type="spellEnd"/>
      <w:r w:rsidRPr="005F71E6">
        <w:rPr>
          <w:rFonts w:asciiTheme="minorHAnsi" w:hAnsiTheme="minorHAnsi" w:cs="Arial"/>
          <w:color w:val="FF0000"/>
          <w:u w:val="single"/>
          <w:lang w:val="fr-FR"/>
        </w:rPr>
        <w:t xml:space="preserve"> (10 Gig port)</w:t>
      </w:r>
      <w:r w:rsidRPr="005F71E6">
        <w:rPr>
          <w:rFonts w:asciiTheme="minorHAnsi" w:hAnsiTheme="minorHAnsi" w:cs="Arial"/>
          <w:color w:val="FF0000"/>
          <w:lang w:val="fr-FR"/>
        </w:rPr>
        <w:t xml:space="preserve"> </w:t>
      </w:r>
    </w:p>
    <w:p w14:paraId="2BD6480F"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r w:rsidRPr="005F71E6">
        <w:rPr>
          <w:rFonts w:asciiTheme="minorHAnsi" w:hAnsiTheme="minorHAnsi" w:cs="Arial"/>
          <w:color w:val="FF0000"/>
          <w:lang w:val="fr-FR"/>
        </w:rPr>
        <w:t>TE_vDGW_</w:t>
      </w:r>
      <w:r w:rsidR="00DC5F7B">
        <w:rPr>
          <w:rFonts w:asciiTheme="minorHAnsi" w:hAnsiTheme="minorHAnsi" w:cs="Arial"/>
          <w:color w:val="FF0000"/>
          <w:lang w:val="fr-FR"/>
        </w:rPr>
        <w:t>Lag95</w:t>
      </w:r>
    </w:p>
    <w:p w14:paraId="5697220B"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p>
    <w:p w14:paraId="7F01DB7B" w14:textId="77777777" w:rsidR="003A0812" w:rsidRPr="005F71E6" w:rsidRDefault="003A0812" w:rsidP="003A0812">
      <w:pPr>
        <w:tabs>
          <w:tab w:val="left" w:pos="-1440"/>
          <w:tab w:val="left" w:pos="-720"/>
        </w:tabs>
        <w:spacing w:before="120"/>
        <w:ind w:left="426" w:right="828"/>
        <w:rPr>
          <w:rFonts w:asciiTheme="minorHAnsi" w:hAnsiTheme="minorHAnsi" w:cs="Arial"/>
          <w:color w:val="FF0000"/>
          <w:u w:val="single"/>
          <w:lang w:val="fr-FR"/>
        </w:rPr>
      </w:pPr>
      <w:r w:rsidRPr="005F71E6">
        <w:rPr>
          <w:rFonts w:asciiTheme="minorHAnsi" w:hAnsiTheme="minorHAnsi" w:cs="Arial"/>
          <w:color w:val="FF0000"/>
          <w:u w:val="single"/>
          <w:lang w:val="fr-FR"/>
        </w:rPr>
        <w:t xml:space="preserve">AGW (10 Gig port) FACING </w:t>
      </w:r>
      <w:r w:rsidR="00541B3B">
        <w:rPr>
          <w:rFonts w:asciiTheme="minorHAnsi" w:hAnsiTheme="minorHAnsi" w:cs="Arial"/>
          <w:color w:val="FF0000"/>
          <w:u w:val="single"/>
          <w:lang w:val="fr-FR"/>
        </w:rPr>
        <w:t>DGW</w:t>
      </w:r>
      <w:r w:rsidRPr="005F71E6">
        <w:rPr>
          <w:rFonts w:asciiTheme="minorHAnsi" w:hAnsiTheme="minorHAnsi" w:cs="Arial"/>
          <w:color w:val="FF0000"/>
          <w:u w:val="single"/>
          <w:lang w:val="fr-FR"/>
        </w:rPr>
        <w:t xml:space="preserve"> (10 Gig port) </w:t>
      </w:r>
    </w:p>
    <w:p w14:paraId="054DF593"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proofErr w:type="spellStart"/>
      <w:r w:rsidRPr="005F71E6">
        <w:rPr>
          <w:rFonts w:asciiTheme="minorHAnsi" w:hAnsiTheme="minorHAnsi" w:cs="Arial"/>
          <w:color w:val="FF0000"/>
          <w:lang w:val="fr-FR"/>
        </w:rPr>
        <w:t>TEx</w:t>
      </w:r>
      <w:proofErr w:type="spellEnd"/>
      <w:r w:rsidRPr="005F71E6">
        <w:rPr>
          <w:rFonts w:asciiTheme="minorHAnsi" w:hAnsiTheme="minorHAnsi" w:cs="Arial"/>
          <w:color w:val="FF0000"/>
          <w:lang w:val="fr-FR"/>
        </w:rPr>
        <w:t>/y/</w:t>
      </w:r>
      <w:proofErr w:type="spellStart"/>
      <w:r w:rsidRPr="005F71E6">
        <w:rPr>
          <w:rFonts w:asciiTheme="minorHAnsi" w:hAnsiTheme="minorHAnsi" w:cs="Arial"/>
          <w:color w:val="FF0000"/>
          <w:lang w:val="fr-FR"/>
        </w:rPr>
        <w:t>z_</w:t>
      </w:r>
      <w:r w:rsidR="00541B3B">
        <w:rPr>
          <w:rFonts w:asciiTheme="minorHAnsi" w:hAnsiTheme="minorHAnsi" w:cs="Arial"/>
          <w:color w:val="FF0000"/>
          <w:lang w:val="fr-FR"/>
        </w:rPr>
        <w:t>DGW</w:t>
      </w:r>
      <w:proofErr w:type="spellEnd"/>
    </w:p>
    <w:p w14:paraId="1AD2AD7F"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en-US"/>
        </w:rPr>
      </w:pPr>
      <w:r w:rsidRPr="005F71E6">
        <w:rPr>
          <w:rFonts w:asciiTheme="minorHAnsi" w:hAnsiTheme="minorHAnsi" w:cs="Arial"/>
          <w:color w:val="FF0000"/>
          <w:lang w:val="en-US"/>
        </w:rPr>
        <w:t>(Replace TE with GE if 1Gig port)</w:t>
      </w:r>
    </w:p>
    <w:p w14:paraId="1F56913E" w14:textId="77777777" w:rsidR="003A0812" w:rsidRPr="005F71E6" w:rsidRDefault="003A0812" w:rsidP="003A0812">
      <w:pPr>
        <w:tabs>
          <w:tab w:val="left" w:pos="-1440"/>
          <w:tab w:val="left" w:pos="-720"/>
        </w:tabs>
        <w:spacing w:before="120"/>
        <w:ind w:left="426" w:right="828"/>
        <w:rPr>
          <w:rFonts w:asciiTheme="minorHAnsi" w:hAnsiTheme="minorHAnsi" w:cs="Arial"/>
          <w:color w:val="FF0000"/>
          <w:u w:val="single"/>
          <w:lang w:val="en-US"/>
        </w:rPr>
      </w:pPr>
    </w:p>
    <w:p w14:paraId="570EC287" w14:textId="77777777" w:rsidR="003A0812" w:rsidRPr="005F71E6" w:rsidRDefault="003A0812" w:rsidP="003A0812">
      <w:pPr>
        <w:tabs>
          <w:tab w:val="left" w:pos="-1440"/>
          <w:tab w:val="left" w:pos="-720"/>
        </w:tabs>
        <w:spacing w:before="120"/>
        <w:ind w:left="426" w:right="828"/>
        <w:rPr>
          <w:rFonts w:asciiTheme="minorHAnsi" w:hAnsiTheme="minorHAnsi" w:cs="Arial"/>
          <w:color w:val="FF0000"/>
          <w:u w:val="single"/>
          <w:lang w:val="en-US"/>
        </w:rPr>
      </w:pPr>
      <w:r w:rsidRPr="005F71E6">
        <w:rPr>
          <w:rFonts w:asciiTheme="minorHAnsi" w:hAnsiTheme="minorHAnsi" w:cs="Arial"/>
          <w:color w:val="FF0000"/>
          <w:u w:val="single"/>
          <w:lang w:val="en-US"/>
        </w:rPr>
        <w:t xml:space="preserve">AGW </w:t>
      </w:r>
      <w:proofErr w:type="gramStart"/>
      <w:r w:rsidRPr="005F71E6">
        <w:rPr>
          <w:rFonts w:asciiTheme="minorHAnsi" w:hAnsiTheme="minorHAnsi" w:cs="Arial"/>
          <w:color w:val="FF0000"/>
          <w:u w:val="single"/>
          <w:lang w:val="en-US"/>
        </w:rPr>
        <w:t>( Multiple</w:t>
      </w:r>
      <w:proofErr w:type="gramEnd"/>
      <w:r w:rsidRPr="005F71E6">
        <w:rPr>
          <w:rFonts w:asciiTheme="minorHAnsi" w:hAnsiTheme="minorHAnsi" w:cs="Arial"/>
          <w:color w:val="FF0000"/>
          <w:u w:val="single"/>
          <w:lang w:val="en-US"/>
        </w:rPr>
        <w:t xml:space="preserve"> 10GE ) Facing </w:t>
      </w:r>
      <w:r w:rsidR="00541B3B">
        <w:rPr>
          <w:rFonts w:asciiTheme="minorHAnsi" w:hAnsiTheme="minorHAnsi" w:cs="Arial"/>
          <w:color w:val="FF0000"/>
          <w:u w:val="single"/>
          <w:lang w:val="en-US"/>
        </w:rPr>
        <w:t>DGW</w:t>
      </w:r>
      <w:r w:rsidRPr="005F71E6">
        <w:rPr>
          <w:rFonts w:asciiTheme="minorHAnsi" w:hAnsiTheme="minorHAnsi" w:cs="Arial"/>
          <w:color w:val="FF0000"/>
          <w:u w:val="single"/>
          <w:lang w:val="en-US"/>
        </w:rPr>
        <w:t>:</w:t>
      </w:r>
    </w:p>
    <w:p w14:paraId="6C498810"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proofErr w:type="spellStart"/>
      <w:r w:rsidRPr="005F71E6">
        <w:rPr>
          <w:rFonts w:asciiTheme="minorHAnsi" w:hAnsiTheme="minorHAnsi" w:cs="Arial"/>
          <w:color w:val="FF0000"/>
          <w:lang w:val="fr-FR"/>
        </w:rPr>
        <w:t>TE_</w:t>
      </w:r>
      <w:r w:rsidR="00541B3B">
        <w:rPr>
          <w:rFonts w:asciiTheme="minorHAnsi" w:hAnsiTheme="minorHAnsi" w:cs="Arial"/>
          <w:color w:val="FF0000"/>
          <w:lang w:val="fr-FR"/>
        </w:rPr>
        <w:t>DGW</w:t>
      </w:r>
      <w:r w:rsidRPr="005F71E6">
        <w:rPr>
          <w:rFonts w:asciiTheme="minorHAnsi" w:hAnsiTheme="minorHAnsi" w:cs="Arial"/>
          <w:color w:val="FF0000"/>
          <w:lang w:val="fr-FR"/>
        </w:rPr>
        <w:t>_LagXX</w:t>
      </w:r>
      <w:proofErr w:type="spellEnd"/>
    </w:p>
    <w:p w14:paraId="5BF5B18A" w14:textId="77777777" w:rsidR="003A0812" w:rsidRPr="005F71E6" w:rsidRDefault="003A0812" w:rsidP="003A0812">
      <w:pPr>
        <w:tabs>
          <w:tab w:val="left" w:pos="-1440"/>
          <w:tab w:val="left" w:pos="-720"/>
        </w:tabs>
        <w:spacing w:before="120"/>
        <w:ind w:left="426" w:right="828"/>
        <w:rPr>
          <w:rFonts w:asciiTheme="minorHAnsi" w:hAnsiTheme="minorHAnsi" w:cs="Arial"/>
          <w:color w:val="FF0000"/>
          <w:u w:val="single"/>
          <w:lang w:val="fr-FR"/>
        </w:rPr>
      </w:pPr>
    </w:p>
    <w:p w14:paraId="7BA8F257" w14:textId="77777777" w:rsidR="003A0812" w:rsidRPr="00FC200C" w:rsidRDefault="00541B3B" w:rsidP="003A0812">
      <w:pPr>
        <w:tabs>
          <w:tab w:val="left" w:pos="-1440"/>
          <w:tab w:val="left" w:pos="-720"/>
        </w:tabs>
        <w:spacing w:before="120"/>
        <w:ind w:left="426" w:right="828"/>
        <w:rPr>
          <w:rFonts w:asciiTheme="minorHAnsi" w:hAnsiTheme="minorHAnsi" w:cs="Arial"/>
          <w:color w:val="FF0000"/>
          <w:u w:val="single"/>
          <w:lang w:val="en-CA"/>
        </w:rPr>
      </w:pPr>
      <w:r w:rsidRPr="00FC200C">
        <w:rPr>
          <w:rFonts w:asciiTheme="minorHAnsi" w:hAnsiTheme="minorHAnsi" w:cs="Arial"/>
          <w:color w:val="FF0000"/>
          <w:u w:val="single"/>
          <w:lang w:val="en-CA"/>
        </w:rPr>
        <w:t>DGW</w:t>
      </w:r>
      <w:r w:rsidR="003A0812" w:rsidRPr="00FC200C">
        <w:rPr>
          <w:rFonts w:asciiTheme="minorHAnsi" w:hAnsiTheme="minorHAnsi" w:cs="Arial"/>
          <w:color w:val="FF0000"/>
          <w:u w:val="single"/>
          <w:lang w:val="en-CA"/>
        </w:rPr>
        <w:t xml:space="preserve"> </w:t>
      </w:r>
      <w:proofErr w:type="gramStart"/>
      <w:r w:rsidR="003A0812" w:rsidRPr="00FC200C">
        <w:rPr>
          <w:rFonts w:asciiTheme="minorHAnsi" w:hAnsiTheme="minorHAnsi" w:cs="Arial"/>
          <w:color w:val="FF0000"/>
          <w:u w:val="single"/>
          <w:lang w:val="en-CA"/>
        </w:rPr>
        <w:t>( Multiple</w:t>
      </w:r>
      <w:proofErr w:type="gramEnd"/>
      <w:r w:rsidR="003A0812" w:rsidRPr="00FC200C">
        <w:rPr>
          <w:rFonts w:asciiTheme="minorHAnsi" w:hAnsiTheme="minorHAnsi" w:cs="Arial"/>
          <w:color w:val="FF0000"/>
          <w:u w:val="single"/>
          <w:lang w:val="en-CA"/>
        </w:rPr>
        <w:t xml:space="preserve"> 10GE ) Facing </w:t>
      </w:r>
      <w:r w:rsidRPr="00FC200C">
        <w:rPr>
          <w:rFonts w:asciiTheme="minorHAnsi" w:hAnsiTheme="minorHAnsi" w:cs="Arial"/>
          <w:color w:val="FF0000"/>
          <w:u w:val="single"/>
          <w:lang w:val="en-CA"/>
        </w:rPr>
        <w:t>DGW</w:t>
      </w:r>
      <w:r w:rsidR="003A0812" w:rsidRPr="00FC200C">
        <w:rPr>
          <w:rFonts w:asciiTheme="minorHAnsi" w:hAnsiTheme="minorHAnsi" w:cs="Arial"/>
          <w:color w:val="FF0000"/>
          <w:u w:val="single"/>
          <w:lang w:val="en-CA"/>
        </w:rPr>
        <w:t>/AGW:</w:t>
      </w:r>
    </w:p>
    <w:p w14:paraId="1B65F370"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proofErr w:type="spellStart"/>
      <w:r w:rsidRPr="005F71E6">
        <w:rPr>
          <w:rFonts w:asciiTheme="minorHAnsi" w:hAnsiTheme="minorHAnsi" w:cs="Arial"/>
          <w:color w:val="FF0000"/>
          <w:lang w:val="fr-FR"/>
        </w:rPr>
        <w:t>TE_</w:t>
      </w:r>
      <w:r w:rsidR="00541B3B">
        <w:rPr>
          <w:rFonts w:asciiTheme="minorHAnsi" w:hAnsiTheme="minorHAnsi" w:cs="Arial"/>
          <w:color w:val="FF0000"/>
          <w:lang w:val="fr-FR"/>
        </w:rPr>
        <w:t>DGW</w:t>
      </w:r>
      <w:r w:rsidRPr="005F71E6">
        <w:rPr>
          <w:rFonts w:asciiTheme="minorHAnsi" w:hAnsiTheme="minorHAnsi" w:cs="Arial"/>
          <w:color w:val="FF0000"/>
          <w:lang w:val="fr-FR"/>
        </w:rPr>
        <w:t>_LagXX</w:t>
      </w:r>
      <w:proofErr w:type="spellEnd"/>
    </w:p>
    <w:p w14:paraId="3138BEAB" w14:textId="77777777" w:rsidR="003A0812" w:rsidRPr="005F71E6" w:rsidRDefault="003A0812" w:rsidP="003A0812">
      <w:pPr>
        <w:tabs>
          <w:tab w:val="left" w:pos="-1440"/>
          <w:tab w:val="left" w:pos="-720"/>
        </w:tabs>
        <w:spacing w:before="120"/>
        <w:ind w:left="426" w:right="828"/>
        <w:rPr>
          <w:rFonts w:asciiTheme="minorHAnsi" w:hAnsiTheme="minorHAnsi" w:cs="Arial"/>
          <w:color w:val="FF0000"/>
          <w:lang w:val="fr-FR"/>
        </w:rPr>
      </w:pPr>
      <w:proofErr w:type="spellStart"/>
      <w:r w:rsidRPr="005F71E6">
        <w:rPr>
          <w:rFonts w:asciiTheme="minorHAnsi" w:hAnsiTheme="minorHAnsi" w:cs="Arial"/>
          <w:color w:val="FF0000"/>
          <w:lang w:val="fr-FR"/>
        </w:rPr>
        <w:lastRenderedPageBreak/>
        <w:t>TE_AGW_LagXX</w:t>
      </w:r>
      <w:proofErr w:type="spellEnd"/>
    </w:p>
    <w:p w14:paraId="68F77BB0" w14:textId="77777777" w:rsidR="004B1953" w:rsidRPr="0053436A" w:rsidRDefault="004B1953" w:rsidP="003A0812">
      <w:pPr>
        <w:rPr>
          <w:rFonts w:asciiTheme="minorHAnsi" w:hAnsiTheme="minorHAnsi" w:cs="Arial"/>
          <w:b/>
          <w:lang w:val="fr-FR"/>
        </w:rPr>
      </w:pPr>
    </w:p>
    <w:p w14:paraId="7950F968" w14:textId="30CDECC6" w:rsidR="003A0812" w:rsidRPr="005F71E6" w:rsidRDefault="00097DA5" w:rsidP="003A0812">
      <w:pPr>
        <w:rPr>
          <w:rFonts w:asciiTheme="minorHAnsi" w:hAnsiTheme="minorHAnsi" w:cstheme="minorHAnsi"/>
          <w:b/>
        </w:rPr>
      </w:pPr>
      <w:r>
        <w:rPr>
          <w:rFonts w:asciiTheme="minorHAnsi" w:hAnsiTheme="minorHAnsi" w:cs="Arial"/>
          <w:b/>
          <w:highlight w:val="yellow"/>
        </w:rPr>
        <w:t/>
      </w:r>
    </w:p>
    <w:tbl>
      <w:tblPr>
        <w:tblStyle w:val="TableGrid1"/>
        <w:tblW w:w="0" w:type="auto"/>
        <w:tblLook w:val="04A0" w:firstRow="1" w:lastRow="0" w:firstColumn="1" w:lastColumn="0" w:noHBand="0" w:noVBand="1"/>
      </w:tblPr>
      <w:tblGrid>
        <w:gridCol w:w="8856"/>
      </w:tblGrid>
      <w:tr w:rsidR="003A0812" w:rsidRPr="005F71E6" w14:paraId="4E20048D" w14:textId="77777777" w:rsidTr="003A0812">
        <w:tc>
          <w:tcPr>
            <w:tcW w:w="8856" w:type="dxa"/>
          </w:tcPr>
          <w:p w14:paraId="327D0F41" w14:textId="77777777" w:rsidR="003A0812" w:rsidRPr="00A72D8D" w:rsidRDefault="003A0812" w:rsidP="003A0812">
            <w:pPr>
              <w:rPr>
                <w:rFonts w:asciiTheme="minorHAnsi" w:hAnsiTheme="minorHAnsi" w:cstheme="minorHAnsi"/>
                <w:color w:val="000000"/>
                <w:sz w:val="22"/>
                <w:szCs w:val="22"/>
                <w:lang w:val="fr-FR"/>
              </w:rPr>
            </w:pPr>
            <w:proofErr w:type="gramStart"/>
            <w:r w:rsidRPr="00A72D8D">
              <w:rPr>
                <w:rFonts w:asciiTheme="minorHAnsi" w:hAnsiTheme="minorHAnsi" w:cstheme="minorHAnsi"/>
                <w:color w:val="000000"/>
                <w:sz w:val="22"/>
                <w:szCs w:val="22"/>
                <w:lang w:val="fr-FR"/>
              </w:rPr>
              <w:t>exit</w:t>
            </w:r>
            <w:proofErr w:type="gramEnd"/>
            <w:r w:rsidRPr="00A72D8D">
              <w:rPr>
                <w:rFonts w:asciiTheme="minorHAnsi" w:hAnsiTheme="minorHAnsi" w:cstheme="minorHAnsi"/>
                <w:color w:val="000000"/>
                <w:sz w:val="22"/>
                <w:szCs w:val="22"/>
                <w:lang w:val="fr-FR"/>
              </w:rPr>
              <w:t xml:space="preserve"> all</w:t>
            </w:r>
          </w:p>
          <w:p w14:paraId="02BF0FDA" w14:textId="77777777" w:rsidR="003A0812" w:rsidRPr="00A72D8D" w:rsidRDefault="003A0812" w:rsidP="003A0812">
            <w:pPr>
              <w:rPr>
                <w:rFonts w:asciiTheme="minorHAnsi" w:hAnsiTheme="minorHAnsi" w:cstheme="minorHAnsi"/>
                <w:color w:val="000000"/>
                <w:sz w:val="22"/>
                <w:szCs w:val="22"/>
                <w:lang w:val="fr-FR"/>
              </w:rPr>
            </w:pPr>
            <w:proofErr w:type="gramStart"/>
            <w:r w:rsidRPr="00A72D8D">
              <w:rPr>
                <w:rFonts w:asciiTheme="minorHAnsi" w:hAnsiTheme="minorHAnsi" w:cstheme="minorHAnsi"/>
                <w:color w:val="000000"/>
                <w:sz w:val="22"/>
                <w:szCs w:val="22"/>
                <w:lang w:val="fr-FR"/>
              </w:rPr>
              <w:t>configure</w:t>
            </w:r>
            <w:proofErr w:type="gramEnd"/>
          </w:p>
          <w:p w14:paraId="76CFCC7F" w14:textId="77777777" w:rsidR="003A0812" w:rsidRPr="00A72D8D" w:rsidRDefault="003A0812" w:rsidP="00BF3644">
            <w:pPr>
              <w:ind w:firstLine="204"/>
              <w:rPr>
                <w:rFonts w:asciiTheme="minorHAnsi" w:hAnsiTheme="minorHAnsi" w:cstheme="minorHAnsi"/>
                <w:color w:val="000000"/>
                <w:sz w:val="22"/>
                <w:szCs w:val="22"/>
                <w:lang w:val="fr-FR"/>
              </w:rPr>
            </w:pPr>
            <w:proofErr w:type="gramStart"/>
            <w:r w:rsidRPr="00A72D8D">
              <w:rPr>
                <w:rFonts w:asciiTheme="minorHAnsi" w:hAnsiTheme="minorHAnsi" w:cstheme="minorHAnsi"/>
                <w:color w:val="000000"/>
                <w:sz w:val="22"/>
                <w:szCs w:val="22"/>
                <w:lang w:val="fr-FR"/>
              </w:rPr>
              <w:t>router</w:t>
            </w:r>
            <w:proofErr w:type="gramEnd"/>
          </w:p>
          <w:p w14:paraId="1CE52E16" w14:textId="7C4F0F5F" w:rsidR="00BF3644" w:rsidRPr="00A72D8D" w:rsidRDefault="00BF3644" w:rsidP="00BF3644">
            <w:pPr>
              <w:rPr>
                <w:rFonts w:asciiTheme="minorHAnsi" w:hAnsiTheme="minorHAnsi" w:cstheme="minorHAnsi"/>
                <w:sz w:val="22"/>
                <w:szCs w:val="22"/>
                <w:lang w:val="fr-FR"/>
              </w:rPr>
            </w:pPr>
            <w:r w:rsidRPr="00A72D8D">
              <w:rPr>
                <w:rFonts w:asciiTheme="minorHAnsi" w:hAnsiTheme="minorHAnsi" w:cstheme="minorHAnsi"/>
                <w:sz w:val="22"/>
                <w:szCs w:val="22"/>
                <w:lang w:val="fr-FR"/>
              </w:rPr>
              <w:t xml:space="preserve">       </w:t>
            </w:r>
            <w:proofErr w:type="gramStart"/>
            <w:r w:rsidR="00ED68FC" w:rsidRPr="00A72D8D">
              <w:rPr>
                <w:rFonts w:asciiTheme="minorHAnsi" w:hAnsiTheme="minorHAnsi" w:cstheme="minorHAnsi"/>
                <w:sz w:val="22"/>
                <w:szCs w:val="22"/>
                <w:highlight w:val="yellow"/>
                <w:lang w:val="fr-FR"/>
              </w:rPr>
              <w:t>lag</w:t>
            </w:r>
            <w:proofErr w:type="gramEnd"/>
            <w:r w:rsidR="00ED68FC" w:rsidRPr="005C6662">
              <w:rPr>
                <w:rFonts w:asciiTheme="minorHAnsi" w:hAnsiTheme="minorHAnsi" w:cstheme="minorHAnsi"/>
                <w:sz w:val="22"/>
                <w:szCs w:val="22"/>
                <w:highlight w:val="yellow"/>
                <w:lang w:val="fr-FR"/>
              </w:rPr>
              <w:t xml:space="preserve"> </w:t>
            </w:r>
            <w:r>
              <w:rPr>
                <w:rFonts w:asciiTheme="minorHAnsi" w:hAnsiTheme="minorHAnsi" w:cstheme="minorHAnsi"/>
                <w:sz w:val="22"/>
                <w:szCs w:val="22"/>
                <w:highlight w:val="yellow"/>
                <w:lang w:val="fr-FR"/>
              </w:rPr>
              <w:t/>
            </w:r>
          </w:p>
          <w:p w14:paraId="1F25B578" w14:textId="77777777" w:rsidR="00BF3644" w:rsidRPr="00A72D8D" w:rsidRDefault="005269F3" w:rsidP="00BF3644">
            <w:pPr>
              <w:rPr>
                <w:rFonts w:asciiTheme="minorHAnsi" w:hAnsiTheme="minorHAnsi" w:cstheme="minorHAnsi"/>
                <w:color w:val="000000"/>
                <w:sz w:val="22"/>
                <w:szCs w:val="22"/>
                <w:lang w:val="fr-FR"/>
              </w:rPr>
            </w:pPr>
            <w:r w:rsidRPr="00A72D8D">
              <w:rPr>
                <w:rFonts w:asciiTheme="minorHAnsi" w:hAnsiTheme="minorHAnsi" w:cstheme="minorHAnsi"/>
                <w:color w:val="000000"/>
                <w:sz w:val="22"/>
                <w:szCs w:val="22"/>
                <w:lang w:val="fr-FR"/>
              </w:rPr>
              <w:t xml:space="preserve">        </w:t>
            </w:r>
            <w:proofErr w:type="gramStart"/>
            <w:r w:rsidRPr="00A72D8D">
              <w:rPr>
                <w:rFonts w:asciiTheme="minorHAnsi" w:hAnsiTheme="minorHAnsi" w:cstheme="minorHAnsi"/>
                <w:color w:val="000000"/>
                <w:sz w:val="22"/>
                <w:szCs w:val="22"/>
                <w:lang w:val="fr-FR"/>
              </w:rPr>
              <w:t>description</w:t>
            </w:r>
            <w:proofErr w:type="gramEnd"/>
            <w:r w:rsidRPr="00A72D8D">
              <w:rPr>
                <w:rFonts w:asciiTheme="minorHAnsi" w:hAnsiTheme="minorHAnsi" w:cstheme="minorHAnsi"/>
                <w:color w:val="000000"/>
                <w:sz w:val="22"/>
                <w:szCs w:val="22"/>
                <w:lang w:val="fr-FR"/>
              </w:rPr>
              <w:t xml:space="preserve"> "</w:t>
            </w:r>
            <w:r w:rsidR="00B50E4B" w:rsidRPr="00A72D8D">
              <w:rPr>
                <w:rFonts w:asciiTheme="minorHAnsi" w:hAnsiTheme="minorHAnsi" w:cstheme="minorHAnsi"/>
                <w:color w:val="000000"/>
                <w:sz w:val="22"/>
                <w:szCs w:val="22"/>
                <w:lang w:val="fr-FR"/>
              </w:rPr>
              <w:t>XXXXXXXXX</w:t>
            </w:r>
            <w:r w:rsidR="00250159" w:rsidRPr="00A72D8D">
              <w:rPr>
                <w:rFonts w:asciiTheme="minorHAnsi" w:hAnsiTheme="minorHAnsi" w:cstheme="minorHAnsi"/>
                <w:color w:val="000000"/>
                <w:sz w:val="22"/>
                <w:szCs w:val="22"/>
                <w:lang w:val="fr-FR"/>
              </w:rPr>
              <w:t xml:space="preserve"> </w:t>
            </w:r>
            <w:r w:rsidR="00BF3644" w:rsidRPr="00A72D8D">
              <w:rPr>
                <w:rFonts w:asciiTheme="minorHAnsi" w:hAnsiTheme="minorHAnsi" w:cstheme="minorHAnsi"/>
                <w:color w:val="FF0000"/>
                <w:sz w:val="22"/>
                <w:szCs w:val="22"/>
                <w:lang w:val="fr-FR"/>
              </w:rPr>
              <w:t>"</w:t>
            </w:r>
          </w:p>
          <w:p w14:paraId="04AF8E45" w14:textId="77777777" w:rsidR="00BF3644" w:rsidRDefault="00BF3644" w:rsidP="00BF3644">
            <w:pPr>
              <w:rPr>
                <w:rFonts w:asciiTheme="minorHAnsi" w:hAnsiTheme="minorHAnsi" w:cstheme="minorHAnsi"/>
                <w:sz w:val="22"/>
                <w:szCs w:val="22"/>
                <w:lang w:val="fr-FR"/>
              </w:rPr>
            </w:pPr>
            <w:r w:rsidRPr="00A72D8D">
              <w:rPr>
                <w:rFonts w:asciiTheme="minorHAnsi" w:hAnsiTheme="minorHAnsi" w:cstheme="minorHAnsi"/>
                <w:color w:val="FF0000"/>
                <w:sz w:val="22"/>
                <w:szCs w:val="22"/>
                <w:lang w:val="fr-FR"/>
              </w:rPr>
              <w:t xml:space="preserve">        </w:t>
            </w:r>
            <w:proofErr w:type="gramStart"/>
            <w:r w:rsidRPr="00250159">
              <w:rPr>
                <w:rFonts w:asciiTheme="minorHAnsi" w:hAnsiTheme="minorHAnsi" w:cstheme="minorHAnsi"/>
                <w:sz w:val="22"/>
                <w:szCs w:val="22"/>
                <w:highlight w:val="yellow"/>
                <w:lang w:val="fr-FR"/>
              </w:rPr>
              <w:t>port</w:t>
            </w:r>
            <w:proofErr w:type="gramEnd"/>
            <w:r w:rsidRPr="00250159">
              <w:rPr>
                <w:rFonts w:asciiTheme="minorHAnsi" w:hAnsiTheme="minorHAnsi" w:cstheme="minorHAnsi"/>
                <w:sz w:val="22"/>
                <w:szCs w:val="22"/>
                <w:highlight w:val="yellow"/>
                <w:lang w:val="fr-FR"/>
              </w:rPr>
              <w:t xml:space="preserve"> 1/1/1</w:t>
            </w:r>
            <w:r w:rsidRPr="00250159">
              <w:rPr>
                <w:rFonts w:asciiTheme="minorHAnsi" w:hAnsiTheme="minorHAnsi" w:cstheme="minorHAnsi"/>
                <w:sz w:val="22"/>
                <w:szCs w:val="22"/>
                <w:lang w:val="fr-FR"/>
              </w:rPr>
              <w:t xml:space="preserve"> </w:t>
            </w:r>
          </w:p>
          <w:p w14:paraId="5DF1A017" w14:textId="77777777" w:rsidR="00B50E4B" w:rsidRPr="00A72D8D" w:rsidRDefault="00B50E4B" w:rsidP="00BF3644">
            <w:pPr>
              <w:rPr>
                <w:rFonts w:asciiTheme="minorHAnsi" w:hAnsiTheme="minorHAnsi" w:cstheme="minorHAnsi"/>
                <w:color w:val="FF0000"/>
                <w:sz w:val="22"/>
                <w:szCs w:val="22"/>
                <w:lang w:val="en-CA"/>
              </w:rPr>
            </w:pPr>
            <w:r>
              <w:rPr>
                <w:rFonts w:asciiTheme="minorHAnsi" w:hAnsiTheme="minorHAnsi" w:cstheme="minorHAnsi"/>
                <w:sz w:val="22"/>
                <w:szCs w:val="22"/>
                <w:lang w:val="fr-FR"/>
              </w:rPr>
              <w:t xml:space="preserve">        </w:t>
            </w:r>
            <w:r w:rsidRPr="00A72D8D">
              <w:rPr>
                <w:rFonts w:asciiTheme="minorHAnsi" w:hAnsiTheme="minorHAnsi" w:cstheme="minorHAnsi"/>
                <w:sz w:val="22"/>
                <w:szCs w:val="22"/>
                <w:lang w:val="en-CA"/>
              </w:rPr>
              <w:t>port 1/1/2</w:t>
            </w:r>
          </w:p>
          <w:p w14:paraId="199786F2" w14:textId="77777777" w:rsidR="00BF3644" w:rsidRPr="00A72D8D" w:rsidRDefault="00435827" w:rsidP="00BF3644">
            <w:pPr>
              <w:rPr>
                <w:rFonts w:asciiTheme="minorHAnsi" w:hAnsiTheme="minorHAnsi" w:cstheme="minorHAnsi"/>
                <w:color w:val="000000"/>
                <w:sz w:val="22"/>
                <w:szCs w:val="22"/>
                <w:lang w:val="en-CA"/>
              </w:rPr>
            </w:pPr>
            <w:r w:rsidRPr="00A72D8D">
              <w:rPr>
                <w:rFonts w:asciiTheme="minorHAnsi" w:hAnsiTheme="minorHAnsi" w:cstheme="minorHAnsi"/>
                <w:color w:val="000000"/>
                <w:sz w:val="22"/>
                <w:szCs w:val="22"/>
                <w:lang w:val="en-CA"/>
              </w:rPr>
              <w:t xml:space="preserve">        </w:t>
            </w:r>
            <w:r w:rsidR="00BF3644" w:rsidRPr="00A72D8D">
              <w:rPr>
                <w:rFonts w:asciiTheme="minorHAnsi" w:hAnsiTheme="minorHAnsi" w:cstheme="minorHAnsi"/>
                <w:color w:val="000000"/>
                <w:sz w:val="22"/>
                <w:szCs w:val="22"/>
                <w:lang w:val="en-CA"/>
              </w:rPr>
              <w:t xml:space="preserve">        </w:t>
            </w:r>
            <w:proofErr w:type="gramStart"/>
            <w:r w:rsidR="00BF3644" w:rsidRPr="00A72D8D">
              <w:rPr>
                <w:rFonts w:asciiTheme="minorHAnsi" w:hAnsiTheme="minorHAnsi" w:cstheme="minorHAnsi"/>
                <w:color w:val="000000"/>
                <w:sz w:val="22"/>
                <w:szCs w:val="22"/>
                <w:lang w:val="en-CA"/>
              </w:rPr>
              <w:t>dynamic-cost</w:t>
            </w:r>
            <w:proofErr w:type="gramEnd"/>
          </w:p>
          <w:p w14:paraId="6520BDAA" w14:textId="77777777" w:rsidR="00BF3644" w:rsidRPr="00A72D8D" w:rsidRDefault="00BF3644" w:rsidP="00BF3644">
            <w:pPr>
              <w:rPr>
                <w:rFonts w:asciiTheme="minorHAnsi" w:hAnsiTheme="minorHAnsi" w:cstheme="minorHAnsi"/>
                <w:color w:val="000000"/>
                <w:sz w:val="22"/>
                <w:szCs w:val="22"/>
                <w:lang w:val="en-CA"/>
              </w:rPr>
            </w:pPr>
            <w:r w:rsidRPr="00A72D8D">
              <w:rPr>
                <w:rFonts w:asciiTheme="minorHAnsi" w:hAnsiTheme="minorHAnsi" w:cstheme="minorHAnsi"/>
                <w:color w:val="000000"/>
                <w:sz w:val="22"/>
                <w:szCs w:val="22"/>
                <w:lang w:val="en-CA"/>
              </w:rPr>
              <w:t xml:space="preserve">        </w:t>
            </w:r>
            <w:proofErr w:type="spellStart"/>
            <w:r w:rsidRPr="00A72D8D">
              <w:rPr>
                <w:rFonts w:asciiTheme="minorHAnsi" w:hAnsiTheme="minorHAnsi" w:cstheme="minorHAnsi"/>
                <w:color w:val="000000"/>
                <w:sz w:val="22"/>
                <w:szCs w:val="22"/>
                <w:lang w:val="en-CA"/>
              </w:rPr>
              <w:t>lacp</w:t>
            </w:r>
            <w:proofErr w:type="spellEnd"/>
            <w:r w:rsidRPr="00A72D8D">
              <w:rPr>
                <w:rFonts w:asciiTheme="minorHAnsi" w:hAnsiTheme="minorHAnsi" w:cstheme="minorHAnsi"/>
                <w:color w:val="000000"/>
                <w:sz w:val="22"/>
                <w:szCs w:val="22"/>
                <w:lang w:val="en-CA"/>
              </w:rPr>
              <w:t xml:space="preserve"> passive </w:t>
            </w:r>
          </w:p>
          <w:p w14:paraId="34191519" w14:textId="77777777" w:rsidR="00BF3644" w:rsidRPr="005F71E6" w:rsidRDefault="00BF3644" w:rsidP="00BF3644">
            <w:pPr>
              <w:rPr>
                <w:rFonts w:asciiTheme="minorHAnsi" w:hAnsiTheme="minorHAnsi" w:cstheme="minorHAnsi"/>
                <w:color w:val="000000"/>
                <w:sz w:val="22"/>
                <w:szCs w:val="22"/>
                <w:lang w:val="en-CA"/>
              </w:rPr>
            </w:pPr>
            <w:r w:rsidRPr="00A72D8D">
              <w:rPr>
                <w:rFonts w:asciiTheme="minorHAnsi" w:hAnsiTheme="minorHAnsi" w:cstheme="minorHAnsi"/>
                <w:color w:val="000000"/>
                <w:sz w:val="22"/>
                <w:szCs w:val="22"/>
                <w:lang w:val="en-CA"/>
              </w:rPr>
              <w:t xml:space="preserve">        </w:t>
            </w:r>
            <w:r w:rsidRPr="005F71E6">
              <w:rPr>
                <w:rFonts w:asciiTheme="minorHAnsi" w:hAnsiTheme="minorHAnsi" w:cstheme="minorHAnsi"/>
                <w:color w:val="000000"/>
                <w:sz w:val="22"/>
                <w:szCs w:val="22"/>
                <w:lang w:val="en-CA"/>
              </w:rPr>
              <w:t>no shutdown</w:t>
            </w:r>
          </w:p>
          <w:p w14:paraId="414B40F7" w14:textId="77777777" w:rsidR="00BF3644" w:rsidRPr="00A72D8D" w:rsidRDefault="00BF3644" w:rsidP="00BF3644">
            <w:pPr>
              <w:rPr>
                <w:rFonts w:asciiTheme="minorHAnsi" w:hAnsiTheme="minorHAnsi" w:cstheme="minorHAnsi"/>
                <w:color w:val="000000"/>
                <w:sz w:val="22"/>
                <w:szCs w:val="22"/>
                <w:lang w:val="fr-FR"/>
              </w:rPr>
            </w:pPr>
            <w:r w:rsidRPr="005F71E6">
              <w:rPr>
                <w:rFonts w:asciiTheme="minorHAnsi" w:hAnsiTheme="minorHAnsi" w:cstheme="minorHAnsi"/>
                <w:color w:val="000000"/>
                <w:sz w:val="22"/>
                <w:szCs w:val="22"/>
                <w:lang w:val="en-CA"/>
              </w:rPr>
              <w:t xml:space="preserve">        </w:t>
            </w:r>
            <w:proofErr w:type="gramStart"/>
            <w:r w:rsidRPr="00A72D8D">
              <w:rPr>
                <w:rFonts w:asciiTheme="minorHAnsi" w:hAnsiTheme="minorHAnsi" w:cstheme="minorHAnsi"/>
                <w:color w:val="000000"/>
                <w:sz w:val="22"/>
                <w:szCs w:val="22"/>
                <w:lang w:val="fr-FR"/>
              </w:rPr>
              <w:t>exit</w:t>
            </w:r>
            <w:proofErr w:type="gramEnd"/>
          </w:p>
          <w:p w14:paraId="7F08183F" w14:textId="77777777" w:rsidR="00BF3644" w:rsidRPr="00A72D8D" w:rsidRDefault="00BF3644" w:rsidP="00BF3644">
            <w:pPr>
              <w:rPr>
                <w:rFonts w:asciiTheme="minorHAnsi" w:hAnsiTheme="minorHAnsi" w:cstheme="minorHAnsi"/>
                <w:color w:val="000000"/>
                <w:sz w:val="22"/>
                <w:szCs w:val="22"/>
                <w:lang w:val="fr-FR"/>
              </w:rPr>
            </w:pPr>
          </w:p>
          <w:p w14:paraId="749724E4" w14:textId="17CF759B" w:rsidR="00BF3644" w:rsidRPr="00A72D8D" w:rsidRDefault="00ED68FC" w:rsidP="00BF3644">
            <w:pPr>
              <w:rPr>
                <w:rFonts w:asciiTheme="minorHAnsi" w:hAnsiTheme="minorHAnsi" w:cstheme="minorHAnsi"/>
                <w:sz w:val="22"/>
                <w:szCs w:val="22"/>
                <w:lang w:val="fr-FR"/>
              </w:rPr>
            </w:pPr>
            <w:r w:rsidRPr="00A72D8D">
              <w:rPr>
                <w:rFonts w:asciiTheme="minorHAnsi" w:hAnsiTheme="minorHAnsi" w:cstheme="minorHAnsi"/>
                <w:sz w:val="22"/>
                <w:szCs w:val="22"/>
                <w:lang w:val="fr-FR"/>
              </w:rPr>
              <w:t xml:space="preserve">       </w:t>
            </w:r>
            <w:proofErr w:type="gramStart"/>
            <w:r w:rsidRPr="00A72D8D">
              <w:rPr>
                <w:rFonts w:asciiTheme="minorHAnsi" w:hAnsiTheme="minorHAnsi" w:cstheme="minorHAnsi"/>
                <w:sz w:val="22"/>
                <w:szCs w:val="22"/>
                <w:highlight w:val="yellow"/>
                <w:lang w:val="fr-FR"/>
              </w:rPr>
              <w:t>lag</w:t>
            </w:r>
            <w:proofErr w:type="gramEnd"/>
            <w:r w:rsidRPr="00F67264">
              <w:rPr>
                <w:rFonts w:asciiTheme="minorHAnsi" w:hAnsiTheme="minorHAnsi" w:cstheme="minorHAnsi"/>
                <w:sz w:val="22"/>
                <w:szCs w:val="22"/>
                <w:highlight w:val="yellow"/>
                <w:lang w:val="fr-FR"/>
              </w:rPr>
              <w:t xml:space="preserve"> </w:t>
            </w:r>
            <w:r>
              <w:rPr>
                <w:rFonts w:asciiTheme="minorHAnsi" w:hAnsiTheme="minorHAnsi" w:cstheme="minorHAnsi"/>
                <w:sz w:val="22"/>
                <w:szCs w:val="22"/>
                <w:highlight w:val="yellow"/>
                <w:lang w:val="fr-FR"/>
              </w:rPr>
              <w:t/>
            </w:r>
          </w:p>
          <w:p w14:paraId="656F3058" w14:textId="77777777" w:rsidR="00BF3644" w:rsidRPr="00A72D8D" w:rsidRDefault="00BF3644" w:rsidP="00BF3644">
            <w:pPr>
              <w:rPr>
                <w:rFonts w:asciiTheme="minorHAnsi" w:hAnsiTheme="minorHAnsi" w:cstheme="minorHAnsi"/>
                <w:color w:val="FF0000"/>
                <w:sz w:val="22"/>
                <w:szCs w:val="22"/>
                <w:lang w:val="fr-FR"/>
              </w:rPr>
            </w:pPr>
            <w:r w:rsidRPr="00A72D8D">
              <w:rPr>
                <w:rFonts w:asciiTheme="minorHAnsi" w:hAnsiTheme="minorHAnsi" w:cstheme="minorHAnsi"/>
                <w:color w:val="000000"/>
                <w:sz w:val="22"/>
                <w:szCs w:val="22"/>
                <w:lang w:val="fr-FR"/>
              </w:rPr>
              <w:t xml:space="preserve">       </w:t>
            </w:r>
            <w:proofErr w:type="gramStart"/>
            <w:r w:rsidRPr="00A72D8D">
              <w:rPr>
                <w:rFonts w:asciiTheme="minorHAnsi" w:hAnsiTheme="minorHAnsi" w:cstheme="minorHAnsi"/>
                <w:color w:val="000000"/>
                <w:sz w:val="22"/>
                <w:szCs w:val="22"/>
                <w:lang w:val="fr-FR"/>
              </w:rPr>
              <w:t>description</w:t>
            </w:r>
            <w:proofErr w:type="gramEnd"/>
            <w:r w:rsidRPr="00A72D8D">
              <w:rPr>
                <w:rFonts w:asciiTheme="minorHAnsi" w:hAnsiTheme="minorHAnsi" w:cstheme="minorHAnsi"/>
                <w:color w:val="000000"/>
                <w:sz w:val="22"/>
                <w:szCs w:val="22"/>
                <w:lang w:val="fr-FR"/>
              </w:rPr>
              <w:t xml:space="preserve"> "</w:t>
            </w:r>
            <w:r w:rsidR="00B50E4B" w:rsidRPr="00A72D8D">
              <w:rPr>
                <w:rFonts w:asciiTheme="minorHAnsi" w:hAnsiTheme="minorHAnsi" w:cstheme="minorHAnsi"/>
                <w:color w:val="000000"/>
                <w:sz w:val="22"/>
                <w:szCs w:val="22"/>
                <w:lang w:val="fr-FR"/>
              </w:rPr>
              <w:t>XXXXXXXXXXX</w:t>
            </w:r>
            <w:r w:rsidR="00250159" w:rsidRPr="00A72D8D">
              <w:rPr>
                <w:rFonts w:asciiTheme="minorHAnsi" w:hAnsiTheme="minorHAnsi" w:cstheme="minorHAnsi"/>
                <w:sz w:val="22"/>
                <w:szCs w:val="22"/>
                <w:lang w:val="fr-FR"/>
              </w:rPr>
              <w:t xml:space="preserve"> </w:t>
            </w:r>
            <w:r w:rsidRPr="00A72D8D">
              <w:rPr>
                <w:rFonts w:asciiTheme="minorHAnsi" w:hAnsiTheme="minorHAnsi" w:cstheme="minorHAnsi"/>
                <w:color w:val="FF0000"/>
                <w:sz w:val="22"/>
                <w:szCs w:val="22"/>
                <w:lang w:val="fr-FR"/>
              </w:rPr>
              <w:t>"</w:t>
            </w:r>
          </w:p>
          <w:p w14:paraId="759E80FF" w14:textId="77777777" w:rsidR="00BF3644" w:rsidRDefault="00FA0435" w:rsidP="00BF3644">
            <w:pPr>
              <w:rPr>
                <w:rFonts w:asciiTheme="minorHAnsi" w:hAnsiTheme="minorHAnsi" w:cstheme="minorHAnsi"/>
                <w:color w:val="000000"/>
                <w:sz w:val="22"/>
                <w:szCs w:val="22"/>
                <w:highlight w:val="yellow"/>
                <w:lang w:val="fr-FR"/>
              </w:rPr>
            </w:pPr>
            <w:r w:rsidRPr="00A72D8D">
              <w:rPr>
                <w:rFonts w:asciiTheme="minorHAnsi" w:hAnsiTheme="minorHAnsi" w:cstheme="minorHAnsi"/>
                <w:color w:val="000000"/>
                <w:sz w:val="22"/>
                <w:szCs w:val="22"/>
                <w:lang w:val="fr-FR"/>
              </w:rPr>
              <w:t xml:space="preserve">        </w:t>
            </w:r>
            <w:proofErr w:type="gramStart"/>
            <w:r w:rsidR="004B1953">
              <w:rPr>
                <w:rFonts w:asciiTheme="minorHAnsi" w:hAnsiTheme="minorHAnsi" w:cstheme="minorHAnsi"/>
                <w:color w:val="000000"/>
                <w:sz w:val="22"/>
                <w:szCs w:val="22"/>
                <w:highlight w:val="yellow"/>
                <w:lang w:val="fr-FR"/>
              </w:rPr>
              <w:t>port</w:t>
            </w:r>
            <w:proofErr w:type="gramEnd"/>
            <w:r w:rsidR="004B1953">
              <w:rPr>
                <w:rFonts w:asciiTheme="minorHAnsi" w:hAnsiTheme="minorHAnsi" w:cstheme="minorHAnsi"/>
                <w:color w:val="000000"/>
                <w:sz w:val="22"/>
                <w:szCs w:val="22"/>
                <w:highlight w:val="yellow"/>
                <w:lang w:val="fr-FR"/>
              </w:rPr>
              <w:t xml:space="preserve"> 2/1/1</w:t>
            </w:r>
          </w:p>
          <w:p w14:paraId="5CC7BF74" w14:textId="77777777" w:rsidR="00B50E4B" w:rsidRPr="007F45E3" w:rsidRDefault="00B50E4B" w:rsidP="00BF3644">
            <w:pPr>
              <w:rPr>
                <w:rFonts w:asciiTheme="minorHAnsi" w:hAnsiTheme="minorHAnsi" w:cstheme="minorHAnsi"/>
                <w:color w:val="000000"/>
                <w:sz w:val="22"/>
                <w:szCs w:val="22"/>
                <w:highlight w:val="yellow"/>
                <w:lang w:val="fr-FR"/>
              </w:rPr>
            </w:pPr>
            <w:r w:rsidRPr="006370A4">
              <w:rPr>
                <w:rFonts w:asciiTheme="minorHAnsi" w:hAnsiTheme="minorHAnsi" w:cstheme="minorHAnsi"/>
                <w:color w:val="000000"/>
                <w:sz w:val="22"/>
                <w:szCs w:val="22"/>
                <w:lang w:val="fr-FR"/>
              </w:rPr>
              <w:t xml:space="preserve">        </w:t>
            </w:r>
            <w:proofErr w:type="gramStart"/>
            <w:r w:rsidRPr="007F45E3">
              <w:rPr>
                <w:rFonts w:asciiTheme="minorHAnsi" w:hAnsiTheme="minorHAnsi" w:cstheme="minorHAnsi"/>
                <w:color w:val="000000"/>
                <w:sz w:val="22"/>
                <w:szCs w:val="22"/>
                <w:highlight w:val="yellow"/>
                <w:lang w:val="fr-FR"/>
              </w:rPr>
              <w:t>port</w:t>
            </w:r>
            <w:proofErr w:type="gramEnd"/>
            <w:r w:rsidRPr="007F45E3">
              <w:rPr>
                <w:rFonts w:asciiTheme="minorHAnsi" w:hAnsiTheme="minorHAnsi" w:cstheme="minorHAnsi"/>
                <w:color w:val="000000"/>
                <w:sz w:val="22"/>
                <w:szCs w:val="22"/>
                <w:highlight w:val="yellow"/>
                <w:lang w:val="fr-FR"/>
              </w:rPr>
              <w:t xml:space="preserve"> 2/1/2</w:t>
            </w:r>
          </w:p>
          <w:p w14:paraId="7608B90D" w14:textId="77777777" w:rsidR="00BF3644" w:rsidRPr="007F45E3" w:rsidRDefault="00BF3644" w:rsidP="00BF3644">
            <w:pPr>
              <w:rPr>
                <w:rFonts w:asciiTheme="minorHAnsi" w:hAnsiTheme="minorHAnsi" w:cstheme="minorHAnsi"/>
                <w:color w:val="000000"/>
                <w:sz w:val="22"/>
                <w:szCs w:val="22"/>
                <w:lang w:val="fr-FR"/>
              </w:rPr>
            </w:pPr>
            <w:r w:rsidRPr="007F45E3">
              <w:rPr>
                <w:rFonts w:asciiTheme="minorHAnsi" w:hAnsiTheme="minorHAnsi" w:cstheme="minorHAnsi"/>
                <w:color w:val="000000"/>
                <w:sz w:val="22"/>
                <w:szCs w:val="22"/>
                <w:lang w:val="fr-FR"/>
              </w:rPr>
              <w:t xml:space="preserve">        </w:t>
            </w:r>
            <w:proofErr w:type="spellStart"/>
            <w:proofErr w:type="gramStart"/>
            <w:r w:rsidRPr="007F45E3">
              <w:rPr>
                <w:rFonts w:asciiTheme="minorHAnsi" w:hAnsiTheme="minorHAnsi" w:cstheme="minorHAnsi"/>
                <w:color w:val="000000"/>
                <w:sz w:val="22"/>
                <w:szCs w:val="22"/>
                <w:lang w:val="fr-FR"/>
              </w:rPr>
              <w:t>dynamic</w:t>
            </w:r>
            <w:proofErr w:type="gramEnd"/>
            <w:r w:rsidRPr="007F45E3">
              <w:rPr>
                <w:rFonts w:asciiTheme="minorHAnsi" w:hAnsiTheme="minorHAnsi" w:cstheme="minorHAnsi"/>
                <w:color w:val="000000"/>
                <w:sz w:val="22"/>
                <w:szCs w:val="22"/>
                <w:lang w:val="fr-FR"/>
              </w:rPr>
              <w:t>-cost</w:t>
            </w:r>
            <w:proofErr w:type="spellEnd"/>
          </w:p>
          <w:p w14:paraId="47B027DA" w14:textId="77777777" w:rsidR="00BF3644" w:rsidRPr="007F45E3" w:rsidRDefault="00BF3644" w:rsidP="00BF3644">
            <w:pPr>
              <w:rPr>
                <w:rFonts w:asciiTheme="minorHAnsi" w:hAnsiTheme="minorHAnsi" w:cstheme="minorHAnsi"/>
                <w:color w:val="000000"/>
                <w:sz w:val="22"/>
                <w:szCs w:val="22"/>
                <w:lang w:val="fr-FR"/>
              </w:rPr>
            </w:pPr>
            <w:r w:rsidRPr="007F45E3">
              <w:rPr>
                <w:rFonts w:asciiTheme="minorHAnsi" w:hAnsiTheme="minorHAnsi" w:cstheme="minorHAnsi"/>
                <w:color w:val="000000"/>
                <w:sz w:val="22"/>
                <w:szCs w:val="22"/>
                <w:lang w:val="fr-FR"/>
              </w:rPr>
              <w:t xml:space="preserve">        </w:t>
            </w:r>
            <w:proofErr w:type="spellStart"/>
            <w:proofErr w:type="gramStart"/>
            <w:r w:rsidRPr="007F45E3">
              <w:rPr>
                <w:rFonts w:asciiTheme="minorHAnsi" w:hAnsiTheme="minorHAnsi" w:cstheme="minorHAnsi"/>
                <w:color w:val="000000"/>
                <w:sz w:val="22"/>
                <w:szCs w:val="22"/>
                <w:lang w:val="fr-FR"/>
              </w:rPr>
              <w:t>lacp</w:t>
            </w:r>
            <w:proofErr w:type="spellEnd"/>
            <w:proofErr w:type="gramEnd"/>
            <w:r w:rsidRPr="007F45E3">
              <w:rPr>
                <w:rFonts w:asciiTheme="minorHAnsi" w:hAnsiTheme="minorHAnsi" w:cstheme="minorHAnsi"/>
                <w:color w:val="000000"/>
                <w:sz w:val="22"/>
                <w:szCs w:val="22"/>
                <w:lang w:val="fr-FR"/>
              </w:rPr>
              <w:t xml:space="preserve"> passive </w:t>
            </w:r>
          </w:p>
          <w:p w14:paraId="4BF5A10C" w14:textId="77777777" w:rsidR="00BF3644" w:rsidRPr="005F71E6" w:rsidRDefault="00BF3644" w:rsidP="00BF3644">
            <w:pPr>
              <w:rPr>
                <w:rFonts w:asciiTheme="minorHAnsi" w:hAnsiTheme="minorHAnsi" w:cstheme="minorHAnsi"/>
                <w:color w:val="000000"/>
                <w:sz w:val="22"/>
                <w:szCs w:val="22"/>
                <w:lang w:val="en-CA"/>
              </w:rPr>
            </w:pPr>
            <w:r w:rsidRPr="007F45E3">
              <w:rPr>
                <w:rFonts w:asciiTheme="minorHAnsi" w:hAnsiTheme="minorHAnsi" w:cstheme="minorHAnsi"/>
                <w:color w:val="000000"/>
                <w:sz w:val="22"/>
                <w:szCs w:val="22"/>
                <w:lang w:val="fr-FR"/>
              </w:rPr>
              <w:t xml:space="preserve">        </w:t>
            </w:r>
            <w:r w:rsidRPr="005F71E6">
              <w:rPr>
                <w:rFonts w:asciiTheme="minorHAnsi" w:hAnsiTheme="minorHAnsi" w:cstheme="minorHAnsi"/>
                <w:color w:val="000000"/>
                <w:sz w:val="22"/>
                <w:szCs w:val="22"/>
                <w:lang w:val="en-CA"/>
              </w:rPr>
              <w:t>no shutdown</w:t>
            </w:r>
          </w:p>
          <w:p w14:paraId="293034CF" w14:textId="77777777" w:rsidR="00BF3644" w:rsidRPr="005F71E6" w:rsidRDefault="00BF3644" w:rsidP="00BF3644">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966AECF" w14:textId="77777777" w:rsidR="00BF3644" w:rsidRPr="005F71E6" w:rsidRDefault="00BF3644" w:rsidP="00BF3644">
            <w:pPr>
              <w:ind w:firstLine="204"/>
              <w:rPr>
                <w:rFonts w:asciiTheme="minorHAnsi" w:hAnsiTheme="minorHAnsi" w:cstheme="minorHAnsi"/>
                <w:color w:val="000000"/>
                <w:sz w:val="22"/>
                <w:szCs w:val="22"/>
                <w:lang w:val="en-CA"/>
              </w:rPr>
            </w:pPr>
          </w:p>
          <w:p w14:paraId="334D0B39" w14:textId="77777777" w:rsidR="00FA0435" w:rsidRPr="005F71E6" w:rsidRDefault="00FA0435" w:rsidP="00BF3644">
            <w:pPr>
              <w:ind w:firstLine="204"/>
              <w:rPr>
                <w:rFonts w:asciiTheme="minorHAnsi" w:hAnsiTheme="minorHAnsi" w:cstheme="minorHAnsi"/>
                <w:color w:val="000000"/>
                <w:sz w:val="22"/>
                <w:szCs w:val="22"/>
                <w:lang w:val="en-CA"/>
              </w:rPr>
            </w:pPr>
          </w:p>
          <w:p w14:paraId="2DB4633F" w14:textId="77777777" w:rsidR="003A0812" w:rsidRPr="005F71E6" w:rsidRDefault="003A0812" w:rsidP="003A0812">
            <w:pPr>
              <w:rPr>
                <w:rFonts w:asciiTheme="minorHAnsi" w:hAnsiTheme="minorHAnsi" w:cstheme="minorHAnsi"/>
                <w:b/>
                <w:color w:val="FF0000"/>
                <w:sz w:val="32"/>
                <w:szCs w:val="22"/>
                <w:lang w:val="en-CA"/>
              </w:rPr>
            </w:pPr>
            <w:r w:rsidRPr="005F71E6">
              <w:rPr>
                <w:rFonts w:asciiTheme="minorHAnsi" w:hAnsiTheme="minorHAnsi" w:cstheme="minorHAnsi"/>
                <w:b/>
                <w:color w:val="FF0000"/>
                <w:sz w:val="32"/>
                <w:szCs w:val="22"/>
                <w:lang w:val="en-CA"/>
              </w:rPr>
              <w:t># Refer to section 4.2.3 for IPv4 &amp; IPv6 addresses</w:t>
            </w:r>
          </w:p>
          <w:p w14:paraId="7C50440C" w14:textId="77777777" w:rsidR="003A0812" w:rsidRPr="005F71E6" w:rsidRDefault="007E78A5"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r w:rsidR="003A0812" w:rsidRPr="005F71E6">
              <w:rPr>
                <w:rFonts w:asciiTheme="minorHAnsi" w:hAnsiTheme="minorHAnsi" w:cstheme="minorHAnsi"/>
                <w:color w:val="000000"/>
                <w:sz w:val="22"/>
                <w:szCs w:val="22"/>
                <w:lang w:val="en-CA"/>
              </w:rPr>
              <w:t>interface "lo0"</w:t>
            </w:r>
          </w:p>
          <w:p w14:paraId="2E4F6A3C"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address </w:t>
            </w:r>
            <w:r w:rsidR="007600EF">
              <w:rPr>
                <w:rFonts w:asciiTheme="minorHAnsi" w:hAnsiTheme="minorHAnsi" w:cstheme="minorHAnsi"/>
                <w:color w:val="000000"/>
                <w:sz w:val="22"/>
                <w:szCs w:val="22"/>
                <w:lang w:val="en-CA"/>
              </w:rPr>
              <w:t>XXXX</w:t>
            </w:r>
          </w:p>
          <w:p w14:paraId="37AB4C99"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loopback</w:t>
            </w:r>
          </w:p>
          <w:p w14:paraId="41A66A64"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284C4BE1"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interface "system"</w:t>
            </w:r>
          </w:p>
          <w:p w14:paraId="1207D081"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address </w:t>
            </w:r>
            <w:r w:rsidR="00BD6B0F">
              <w:rPr>
                <w:rFonts w:asciiTheme="minorHAnsi" w:hAnsiTheme="minorHAnsi" w:cstheme="minorHAnsi"/>
                <w:color w:val="000000"/>
                <w:sz w:val="22"/>
                <w:szCs w:val="22"/>
                <w:lang w:val="en-CA"/>
              </w:rPr>
              <w:t>XXXX</w:t>
            </w:r>
          </w:p>
          <w:p w14:paraId="50D6AF91"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ipv6</w:t>
            </w:r>
          </w:p>
          <w:p w14:paraId="571A2B2F" w14:textId="77777777" w:rsidR="003A0812" w:rsidRPr="005F71E6" w:rsidRDefault="003A0812" w:rsidP="004E278D">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address </w:t>
            </w:r>
            <w:r w:rsidR="00BD6B0F">
              <w:rPr>
                <w:rFonts w:asciiTheme="minorHAnsi" w:hAnsiTheme="minorHAnsi" w:cstheme="minorHAnsi"/>
                <w:color w:val="000000"/>
                <w:sz w:val="22"/>
                <w:szCs w:val="22"/>
                <w:lang w:val="en-CA"/>
              </w:rPr>
              <w:t>XXXXX</w:t>
            </w:r>
          </w:p>
          <w:p w14:paraId="21F79E4A"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3804C28"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exit</w:t>
            </w:r>
          </w:p>
          <w:p w14:paraId="5BF67B1D" w14:textId="77777777" w:rsidR="00002757" w:rsidRPr="005F71E6" w:rsidRDefault="007E78A5"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r w:rsidR="00002757" w:rsidRPr="005F71E6">
              <w:rPr>
                <w:rFonts w:asciiTheme="minorHAnsi" w:hAnsiTheme="minorHAnsi" w:cstheme="minorHAnsi"/>
                <w:color w:val="000000"/>
                <w:sz w:val="22"/>
                <w:szCs w:val="22"/>
                <w:lang w:val="en-CA"/>
              </w:rPr>
              <w:t>interface "lo300"</w:t>
            </w:r>
          </w:p>
          <w:p w14:paraId="19DDE68C" w14:textId="77777777" w:rsidR="00002757" w:rsidRPr="005F71E6" w:rsidRDefault="007E78A5"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address </w:t>
            </w:r>
            <w:r w:rsidR="00BD6B0F">
              <w:rPr>
                <w:rFonts w:asciiTheme="minorHAnsi" w:hAnsiTheme="minorHAnsi" w:cstheme="minorHAnsi"/>
                <w:color w:val="000000"/>
                <w:sz w:val="22"/>
                <w:szCs w:val="22"/>
                <w:lang w:val="en-CA"/>
              </w:rPr>
              <w:t>XXXXX</w:t>
            </w:r>
          </w:p>
          <w:p w14:paraId="70E2489F" w14:textId="77777777" w:rsidR="00002757" w:rsidRPr="005F71E6" w:rsidRDefault="00002757"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description "</w:t>
            </w:r>
            <w:proofErr w:type="spellStart"/>
            <w:r w:rsidRPr="005F71E6">
              <w:rPr>
                <w:rFonts w:asciiTheme="minorHAnsi" w:hAnsiTheme="minorHAnsi" w:cstheme="minorHAnsi"/>
                <w:color w:val="000000"/>
                <w:sz w:val="22"/>
                <w:szCs w:val="22"/>
                <w:lang w:val="en-CA"/>
              </w:rPr>
              <w:t>Ddos</w:t>
            </w:r>
            <w:proofErr w:type="spellEnd"/>
            <w:r w:rsidRPr="005F71E6">
              <w:rPr>
                <w:rFonts w:asciiTheme="minorHAnsi" w:hAnsiTheme="minorHAnsi" w:cstheme="minorHAnsi"/>
                <w:color w:val="000000"/>
                <w:sz w:val="22"/>
                <w:szCs w:val="22"/>
                <w:lang w:val="en-CA"/>
              </w:rPr>
              <w:t xml:space="preserve"> clean-</w:t>
            </w:r>
            <w:proofErr w:type="spellStart"/>
            <w:r w:rsidRPr="005F71E6">
              <w:rPr>
                <w:rFonts w:asciiTheme="minorHAnsi" w:hAnsiTheme="minorHAnsi" w:cstheme="minorHAnsi"/>
                <w:color w:val="000000"/>
                <w:sz w:val="22"/>
                <w:szCs w:val="22"/>
                <w:lang w:val="en-CA"/>
              </w:rPr>
              <w:t>vrf</w:t>
            </w:r>
            <w:proofErr w:type="spellEnd"/>
            <w:r w:rsidRPr="005F71E6">
              <w:rPr>
                <w:rFonts w:asciiTheme="minorHAnsi" w:hAnsiTheme="minorHAnsi" w:cstheme="minorHAnsi"/>
                <w:color w:val="000000"/>
                <w:sz w:val="22"/>
                <w:szCs w:val="22"/>
                <w:lang w:val="en-CA"/>
              </w:rPr>
              <w:t xml:space="preserve"> next hop"</w:t>
            </w:r>
          </w:p>
          <w:p w14:paraId="3408EBB5" w14:textId="77777777" w:rsidR="00002757" w:rsidRPr="005F71E6" w:rsidRDefault="00002757"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loopback</w:t>
            </w:r>
          </w:p>
          <w:p w14:paraId="5547409D" w14:textId="77777777" w:rsidR="00002757" w:rsidRPr="005F71E6" w:rsidRDefault="00002757"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no shutdown</w:t>
            </w:r>
          </w:p>
          <w:p w14:paraId="2986BA47" w14:textId="77777777" w:rsidR="007E78A5" w:rsidRPr="005F71E6" w:rsidRDefault="007E78A5"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0A4F735" w14:textId="77777777" w:rsidR="007E78A5" w:rsidRPr="005F71E6" w:rsidRDefault="007E78A5" w:rsidP="00002757">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exit</w:t>
            </w:r>
          </w:p>
          <w:p w14:paraId="43AC75AF" w14:textId="57772AE2" w:rsidR="003A0812" w:rsidRPr="00397EF5"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interface "</w:t>
            </w:r>
            <w:r w:rsidR="009F0FB4" w:rsidRPr="00397EF5">
              <w:rPr>
                <w:rFonts w:asciiTheme="minorHAnsi" w:hAnsiTheme="minorHAnsi" w:cstheme="minorHAnsi"/>
                <w:color w:val="000000"/>
                <w:sz w:val="22"/>
                <w:szCs w:val="22"/>
                <w:highlight w:val="green"/>
                <w:lang w:val="en-CA"/>
              </w:rPr>
              <w:t>TE_</w:t>
            </w:r>
            <w:r w:rsidR="00B50E4B" w:rsidRPr="00397EF5">
              <w:rPr>
                <w:rFonts w:asciiTheme="minorHAnsi" w:hAnsiTheme="minorHAnsi" w:cstheme="minorHAnsi"/>
                <w:color w:val="000000"/>
                <w:sz w:val="22"/>
                <w:szCs w:val="22"/>
                <w:highlight w:val="green"/>
                <w:lang w:val="en-CA"/>
              </w:rPr>
              <w:t>D</w:t>
            </w:r>
            <w:r w:rsidR="009F0FB4" w:rsidRPr="00397EF5">
              <w:rPr>
                <w:rFonts w:asciiTheme="minorHAnsi" w:hAnsiTheme="minorHAnsi" w:cstheme="minorHAnsi"/>
                <w:sz w:val="22"/>
                <w:szCs w:val="22"/>
                <w:highlight w:val="green"/>
                <w:lang w:val="en-CA"/>
              </w:rPr>
              <w:t>GW_</w:t>
            </w:r>
            <w:r w:rsidR="00ED68FC" w:rsidRPr="00397EF5">
              <w:rPr>
                <w:rFonts w:asciiTheme="minorHAnsi" w:hAnsiTheme="minorHAnsi" w:cstheme="minorHAnsi"/>
                <w:sz w:val="22"/>
                <w:szCs w:val="22"/>
                <w:highlight w:val="green"/>
                <w:lang w:val="en-CA"/>
              </w:rPr>
              <w:t>Lag</w:t>
            </w:r>
            <w:r>
              <w:rPr>
                <w:rFonts w:asciiTheme="minorHAnsi" w:hAnsiTheme="minorHAnsi" w:cstheme="minorHAnsi"/>
                <w:sz w:val="22"/>
                <w:szCs w:val="22"/>
                <w:highlight w:val="yellow"/>
                <w:lang w:val="en-CA"/>
              </w:rPr>
              <w:t/>
            </w:r>
            <w:r w:rsidRPr="00397EF5">
              <w:rPr>
                <w:rFonts w:asciiTheme="minorHAnsi" w:hAnsiTheme="minorHAnsi" w:cstheme="minorHAnsi"/>
                <w:color w:val="FF0000"/>
                <w:sz w:val="22"/>
                <w:szCs w:val="22"/>
                <w:highlight w:val="green"/>
                <w:lang w:val="en-CA"/>
              </w:rPr>
              <w:t>"</w:t>
            </w:r>
          </w:p>
          <w:p w14:paraId="4A2B94B6" w14:textId="77777777" w:rsidR="003A0812" w:rsidRPr="00397EF5"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address </w:t>
            </w:r>
            <w:r w:rsidR="00BD6B0F" w:rsidRPr="00397EF5">
              <w:rPr>
                <w:rFonts w:asciiTheme="minorHAnsi" w:hAnsiTheme="minorHAnsi" w:cstheme="minorHAnsi"/>
                <w:color w:val="000000"/>
                <w:sz w:val="22"/>
                <w:szCs w:val="22"/>
                <w:lang w:val="en-CA"/>
              </w:rPr>
              <w:t>XXXXX</w:t>
            </w:r>
          </w:p>
          <w:p w14:paraId="04F4F7AB" w14:textId="77777777" w:rsidR="003A0812" w:rsidRPr="00397EF5"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w:t>
            </w:r>
            <w:r w:rsidRPr="00397EF5">
              <w:rPr>
                <w:rFonts w:asciiTheme="minorHAnsi" w:hAnsiTheme="minorHAnsi" w:cstheme="minorHAnsi"/>
                <w:color w:val="000000"/>
                <w:sz w:val="22"/>
                <w:szCs w:val="22"/>
                <w:highlight w:val="cyan"/>
                <w:lang w:val="en-CA"/>
              </w:rPr>
              <w:t xml:space="preserve">port </w:t>
            </w:r>
            <w:r w:rsidR="00FA0435" w:rsidRPr="00397EF5">
              <w:rPr>
                <w:rFonts w:asciiTheme="minorHAnsi" w:hAnsiTheme="minorHAnsi" w:cstheme="minorHAnsi"/>
                <w:color w:val="000000"/>
                <w:sz w:val="22"/>
                <w:szCs w:val="22"/>
                <w:highlight w:val="cyan"/>
                <w:lang w:val="en-CA"/>
              </w:rPr>
              <w:t>lag-</w:t>
            </w:r>
            <w:r w:rsidR="00BD6B0F" w:rsidRPr="00397EF5">
              <w:rPr>
                <w:rFonts w:asciiTheme="minorHAnsi" w:hAnsiTheme="minorHAnsi" w:cstheme="minorHAnsi"/>
                <w:color w:val="000000"/>
                <w:sz w:val="22"/>
                <w:szCs w:val="22"/>
                <w:lang w:val="en-CA"/>
              </w:rPr>
              <w:t xml:space="preserve"> XXXXX</w:t>
            </w:r>
          </w:p>
          <w:p w14:paraId="44CDFDAA" w14:textId="77777777" w:rsidR="003A0812" w:rsidRPr="00397EF5"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ipv6</w:t>
            </w:r>
          </w:p>
          <w:p w14:paraId="2D89327C" w14:textId="77777777" w:rsidR="003A0812" w:rsidRPr="005F71E6"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w:t>
            </w:r>
            <w:r w:rsidRPr="005F71E6">
              <w:rPr>
                <w:rFonts w:asciiTheme="minorHAnsi" w:hAnsiTheme="minorHAnsi" w:cstheme="minorHAnsi"/>
                <w:color w:val="000000"/>
                <w:sz w:val="22"/>
                <w:szCs w:val="22"/>
                <w:lang w:val="en-CA"/>
              </w:rPr>
              <w:t xml:space="preserve">address </w:t>
            </w:r>
            <w:r w:rsidR="00BD6B0F">
              <w:rPr>
                <w:rFonts w:asciiTheme="minorHAnsi" w:hAnsiTheme="minorHAnsi" w:cstheme="minorHAnsi"/>
                <w:color w:val="000000"/>
                <w:sz w:val="22"/>
                <w:szCs w:val="22"/>
                <w:lang w:val="en-CA"/>
              </w:rPr>
              <w:t>XXXXX</w:t>
            </w:r>
          </w:p>
          <w:p w14:paraId="03627CB8"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lastRenderedPageBreak/>
              <w:t xml:space="preserve">        exit</w:t>
            </w:r>
          </w:p>
          <w:p w14:paraId="74573EC3"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qos</w:t>
            </w:r>
            <w:proofErr w:type="spellEnd"/>
            <w:r w:rsidRPr="005F71E6">
              <w:rPr>
                <w:rFonts w:asciiTheme="minorHAnsi" w:hAnsiTheme="minorHAnsi" w:cstheme="minorHAnsi"/>
                <w:color w:val="000000"/>
                <w:sz w:val="22"/>
                <w:szCs w:val="22"/>
                <w:lang w:val="en-CA"/>
              </w:rPr>
              <w:t xml:space="preserve"> 2</w:t>
            </w:r>
          </w:p>
          <w:p w14:paraId="520FA737"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cflowd</w:t>
            </w:r>
            <w:proofErr w:type="spellEnd"/>
            <w:r w:rsidRPr="005F71E6">
              <w:rPr>
                <w:rFonts w:asciiTheme="minorHAnsi" w:hAnsiTheme="minorHAnsi" w:cstheme="minorHAnsi"/>
                <w:color w:val="000000"/>
                <w:sz w:val="22"/>
                <w:szCs w:val="22"/>
                <w:lang w:val="en-CA"/>
              </w:rPr>
              <w:t xml:space="preserve"> interface</w:t>
            </w:r>
          </w:p>
          <w:p w14:paraId="3D8EC3DE" w14:textId="77777777" w:rsidR="003A0812" w:rsidRPr="0053436A" w:rsidRDefault="003A0812" w:rsidP="003A0812">
            <w:pPr>
              <w:rPr>
                <w:rFonts w:asciiTheme="minorHAnsi" w:hAnsiTheme="minorHAnsi" w:cstheme="minorHAnsi"/>
                <w:color w:val="000000"/>
                <w:sz w:val="22"/>
                <w:szCs w:val="22"/>
                <w:lang w:val="fr-FR"/>
              </w:rPr>
            </w:pPr>
            <w:proofErr w:type="gramStart"/>
            <w:r w:rsidRPr="0053436A">
              <w:rPr>
                <w:rFonts w:asciiTheme="minorHAnsi" w:hAnsiTheme="minorHAnsi" w:cstheme="minorHAnsi"/>
                <w:color w:val="000000"/>
                <w:sz w:val="22"/>
                <w:szCs w:val="22"/>
                <w:lang w:val="fr-FR"/>
              </w:rPr>
              <w:t>exit</w:t>
            </w:r>
            <w:proofErr w:type="gramEnd"/>
          </w:p>
          <w:p w14:paraId="28FD0227" w14:textId="736549A2" w:rsidR="003A0812" w:rsidRPr="00182D16" w:rsidRDefault="003A0812" w:rsidP="003A0812">
            <w:pPr>
              <w:rPr>
                <w:rFonts w:asciiTheme="minorHAnsi" w:hAnsiTheme="minorHAnsi" w:cstheme="minorHAnsi"/>
                <w:color w:val="000000"/>
                <w:sz w:val="22"/>
                <w:szCs w:val="22"/>
                <w:lang w:val="fr-FR"/>
              </w:rPr>
            </w:pPr>
            <w:r w:rsidRPr="00182D16">
              <w:rPr>
                <w:rFonts w:asciiTheme="minorHAnsi" w:hAnsiTheme="minorHAnsi" w:cstheme="minorHAnsi"/>
                <w:color w:val="000000"/>
                <w:sz w:val="22"/>
                <w:szCs w:val="22"/>
                <w:lang w:val="fr-FR"/>
              </w:rPr>
              <w:t xml:space="preserve">        </w:t>
            </w:r>
            <w:proofErr w:type="gramStart"/>
            <w:r w:rsidRPr="00182D16">
              <w:rPr>
                <w:rFonts w:asciiTheme="minorHAnsi" w:hAnsiTheme="minorHAnsi" w:cstheme="minorHAnsi"/>
                <w:color w:val="000000"/>
                <w:sz w:val="22"/>
                <w:szCs w:val="22"/>
                <w:lang w:val="fr-FR"/>
              </w:rPr>
              <w:t>interface</w:t>
            </w:r>
            <w:proofErr w:type="gramEnd"/>
            <w:r w:rsidRPr="00182D16">
              <w:rPr>
                <w:rFonts w:asciiTheme="minorHAnsi" w:hAnsiTheme="minorHAnsi" w:cstheme="minorHAnsi"/>
                <w:color w:val="000000"/>
                <w:sz w:val="22"/>
                <w:szCs w:val="22"/>
                <w:lang w:val="fr-FR"/>
              </w:rPr>
              <w:t xml:space="preserve"> "</w:t>
            </w:r>
            <w:r w:rsidR="009F0FB4" w:rsidRPr="00182D16">
              <w:rPr>
                <w:rFonts w:asciiTheme="minorHAnsi" w:hAnsiTheme="minorHAnsi" w:cstheme="minorHAnsi"/>
                <w:color w:val="000000"/>
                <w:sz w:val="22"/>
                <w:szCs w:val="22"/>
                <w:lang w:val="fr-FR"/>
              </w:rPr>
              <w:t xml:space="preserve"> </w:t>
            </w:r>
            <w:r w:rsidR="009F0FB4" w:rsidRPr="005C6662">
              <w:rPr>
                <w:rFonts w:asciiTheme="minorHAnsi" w:hAnsiTheme="minorHAnsi" w:cstheme="minorHAnsi"/>
                <w:color w:val="000000"/>
                <w:sz w:val="22"/>
                <w:szCs w:val="22"/>
                <w:highlight w:val="green"/>
                <w:lang w:val="fr-FR"/>
              </w:rPr>
              <w:t>TE_</w:t>
            </w:r>
            <w:r w:rsidR="00B50E4B" w:rsidRPr="005C6662">
              <w:rPr>
                <w:rFonts w:asciiTheme="minorHAnsi" w:hAnsiTheme="minorHAnsi" w:cstheme="minorHAnsi"/>
                <w:color w:val="000000"/>
                <w:sz w:val="22"/>
                <w:szCs w:val="22"/>
                <w:highlight w:val="green"/>
                <w:lang w:val="fr-FR"/>
              </w:rPr>
              <w:t>D</w:t>
            </w:r>
            <w:r w:rsidR="009F0FB4" w:rsidRPr="005C6662">
              <w:rPr>
                <w:rFonts w:asciiTheme="minorHAnsi" w:hAnsiTheme="minorHAnsi" w:cstheme="minorHAnsi"/>
                <w:sz w:val="22"/>
                <w:szCs w:val="22"/>
                <w:highlight w:val="green"/>
                <w:lang w:val="fr-FR"/>
              </w:rPr>
              <w:t>GW_</w:t>
            </w:r>
            <w:r w:rsidR="00ED68FC" w:rsidRPr="005C6662">
              <w:rPr>
                <w:rFonts w:asciiTheme="minorHAnsi" w:hAnsiTheme="minorHAnsi" w:cstheme="minorHAnsi"/>
                <w:sz w:val="22"/>
                <w:szCs w:val="22"/>
                <w:highlight w:val="green"/>
                <w:lang w:val="fr-FR"/>
              </w:rPr>
              <w:t>Lag</w:t>
            </w:r>
            <w:r>
              <w:rPr>
                <w:rFonts w:asciiTheme="minorHAnsi" w:hAnsiTheme="minorHAnsi" w:cstheme="minorHAnsi"/>
                <w:sz w:val="22"/>
                <w:szCs w:val="22"/>
                <w:highlight w:val="yellow"/>
                <w:lang w:val="fr-FR"/>
              </w:rPr>
              <w:t/>
            </w:r>
            <w:r w:rsidRPr="005C6662">
              <w:rPr>
                <w:rFonts w:asciiTheme="minorHAnsi" w:hAnsiTheme="minorHAnsi" w:cstheme="minorHAnsi"/>
                <w:color w:val="FF0000"/>
                <w:sz w:val="22"/>
                <w:szCs w:val="22"/>
                <w:highlight w:val="green"/>
                <w:lang w:val="fr-FR"/>
              </w:rPr>
              <w:t>"</w:t>
            </w:r>
          </w:p>
          <w:p w14:paraId="0D48583B" w14:textId="77777777" w:rsidR="003A0812" w:rsidRPr="00182D16" w:rsidRDefault="003A0812" w:rsidP="003A0812">
            <w:pPr>
              <w:rPr>
                <w:rFonts w:asciiTheme="minorHAnsi" w:hAnsiTheme="minorHAnsi" w:cstheme="minorHAnsi"/>
                <w:color w:val="000000"/>
                <w:sz w:val="22"/>
                <w:szCs w:val="22"/>
                <w:lang w:val="fr-FR"/>
              </w:rPr>
            </w:pPr>
            <w:r w:rsidRPr="00182D16">
              <w:rPr>
                <w:rFonts w:asciiTheme="minorHAnsi" w:hAnsiTheme="minorHAnsi" w:cstheme="minorHAnsi"/>
                <w:color w:val="000000"/>
                <w:sz w:val="22"/>
                <w:szCs w:val="22"/>
                <w:lang w:val="fr-FR"/>
              </w:rPr>
              <w:t xml:space="preserve">            </w:t>
            </w:r>
            <w:proofErr w:type="spellStart"/>
            <w:proofErr w:type="gramStart"/>
            <w:r w:rsidRPr="00182D16">
              <w:rPr>
                <w:rFonts w:asciiTheme="minorHAnsi" w:hAnsiTheme="minorHAnsi" w:cstheme="minorHAnsi"/>
                <w:color w:val="000000"/>
                <w:sz w:val="22"/>
                <w:szCs w:val="22"/>
                <w:lang w:val="fr-FR"/>
              </w:rPr>
              <w:t>address</w:t>
            </w:r>
            <w:proofErr w:type="spellEnd"/>
            <w:proofErr w:type="gramEnd"/>
            <w:r w:rsidRPr="00182D16">
              <w:rPr>
                <w:rFonts w:asciiTheme="minorHAnsi" w:hAnsiTheme="minorHAnsi" w:cstheme="minorHAnsi"/>
                <w:color w:val="000000"/>
                <w:sz w:val="22"/>
                <w:szCs w:val="22"/>
                <w:lang w:val="fr-FR"/>
              </w:rPr>
              <w:t xml:space="preserve"> </w:t>
            </w:r>
            <w:r w:rsidR="00BD6B0F" w:rsidRPr="00182D16">
              <w:rPr>
                <w:rFonts w:asciiTheme="minorHAnsi" w:hAnsiTheme="minorHAnsi" w:cstheme="minorHAnsi"/>
                <w:color w:val="000000"/>
                <w:sz w:val="22"/>
                <w:szCs w:val="22"/>
                <w:lang w:val="fr-FR"/>
              </w:rPr>
              <w:t>XXXXX</w:t>
            </w:r>
          </w:p>
          <w:p w14:paraId="2B6D7C8B" w14:textId="77777777" w:rsidR="003A0812" w:rsidRPr="00182D16" w:rsidRDefault="00FA0435" w:rsidP="003A0812">
            <w:pPr>
              <w:rPr>
                <w:rFonts w:asciiTheme="minorHAnsi" w:hAnsiTheme="minorHAnsi" w:cstheme="minorHAnsi"/>
                <w:color w:val="000000"/>
                <w:sz w:val="22"/>
                <w:szCs w:val="22"/>
                <w:lang w:val="fr-FR"/>
              </w:rPr>
            </w:pPr>
            <w:r w:rsidRPr="00182D16">
              <w:rPr>
                <w:rFonts w:asciiTheme="minorHAnsi" w:hAnsiTheme="minorHAnsi" w:cstheme="minorHAnsi"/>
                <w:color w:val="000000"/>
                <w:sz w:val="22"/>
                <w:szCs w:val="22"/>
                <w:lang w:val="fr-FR"/>
              </w:rPr>
              <w:t xml:space="preserve">            </w:t>
            </w:r>
            <w:proofErr w:type="gramStart"/>
            <w:r w:rsidRPr="00182D16">
              <w:rPr>
                <w:rFonts w:asciiTheme="minorHAnsi" w:hAnsiTheme="minorHAnsi" w:cstheme="minorHAnsi"/>
                <w:color w:val="000000"/>
                <w:sz w:val="22"/>
                <w:szCs w:val="22"/>
                <w:highlight w:val="cyan"/>
                <w:lang w:val="fr-FR"/>
              </w:rPr>
              <w:t>port</w:t>
            </w:r>
            <w:proofErr w:type="gramEnd"/>
            <w:r w:rsidRPr="00182D16">
              <w:rPr>
                <w:rFonts w:asciiTheme="minorHAnsi" w:hAnsiTheme="minorHAnsi" w:cstheme="minorHAnsi"/>
                <w:color w:val="000000"/>
                <w:sz w:val="22"/>
                <w:szCs w:val="22"/>
                <w:highlight w:val="cyan"/>
                <w:lang w:val="fr-FR"/>
              </w:rPr>
              <w:t xml:space="preserve"> </w:t>
            </w:r>
            <w:r w:rsidR="00BD6B0F" w:rsidRPr="00182D16">
              <w:rPr>
                <w:rFonts w:asciiTheme="minorHAnsi" w:hAnsiTheme="minorHAnsi" w:cstheme="minorHAnsi"/>
                <w:color w:val="000000"/>
                <w:sz w:val="22"/>
                <w:szCs w:val="22"/>
                <w:lang w:val="fr-FR"/>
              </w:rPr>
              <w:t>XXXXX</w:t>
            </w:r>
          </w:p>
          <w:p w14:paraId="224FA150" w14:textId="77777777" w:rsidR="003A0812" w:rsidRPr="00A72D8D" w:rsidRDefault="003A0812" w:rsidP="003A0812">
            <w:pPr>
              <w:rPr>
                <w:rFonts w:asciiTheme="minorHAnsi" w:hAnsiTheme="minorHAnsi" w:cstheme="minorHAnsi"/>
                <w:color w:val="000000"/>
                <w:sz w:val="22"/>
                <w:szCs w:val="22"/>
                <w:lang w:val="fr-FR"/>
              </w:rPr>
            </w:pPr>
            <w:r w:rsidRPr="00182D16">
              <w:rPr>
                <w:rFonts w:asciiTheme="minorHAnsi" w:hAnsiTheme="minorHAnsi" w:cstheme="minorHAnsi"/>
                <w:color w:val="000000"/>
                <w:sz w:val="22"/>
                <w:szCs w:val="22"/>
                <w:lang w:val="fr-FR"/>
              </w:rPr>
              <w:t xml:space="preserve">            </w:t>
            </w:r>
            <w:proofErr w:type="gramStart"/>
            <w:r w:rsidRPr="00A72D8D">
              <w:rPr>
                <w:rFonts w:asciiTheme="minorHAnsi" w:hAnsiTheme="minorHAnsi" w:cstheme="minorHAnsi"/>
                <w:color w:val="000000"/>
                <w:sz w:val="22"/>
                <w:szCs w:val="22"/>
                <w:lang w:val="fr-FR"/>
              </w:rPr>
              <w:t>ipv</w:t>
            </w:r>
            <w:proofErr w:type="gramEnd"/>
            <w:r w:rsidRPr="00A72D8D">
              <w:rPr>
                <w:rFonts w:asciiTheme="minorHAnsi" w:hAnsiTheme="minorHAnsi" w:cstheme="minorHAnsi"/>
                <w:color w:val="000000"/>
                <w:sz w:val="22"/>
                <w:szCs w:val="22"/>
                <w:lang w:val="fr-FR"/>
              </w:rPr>
              <w:t>6</w:t>
            </w:r>
          </w:p>
          <w:p w14:paraId="63EC321B" w14:textId="77777777" w:rsidR="003A0812" w:rsidRPr="00A72D8D" w:rsidRDefault="003A0812" w:rsidP="003A0812">
            <w:pPr>
              <w:rPr>
                <w:rFonts w:asciiTheme="minorHAnsi" w:hAnsiTheme="minorHAnsi" w:cstheme="minorHAnsi"/>
                <w:color w:val="000000"/>
                <w:sz w:val="22"/>
                <w:szCs w:val="22"/>
                <w:lang w:val="fr-FR"/>
              </w:rPr>
            </w:pPr>
            <w:r w:rsidRPr="00A72D8D">
              <w:rPr>
                <w:rFonts w:asciiTheme="minorHAnsi" w:hAnsiTheme="minorHAnsi" w:cstheme="minorHAnsi"/>
                <w:color w:val="000000"/>
                <w:sz w:val="22"/>
                <w:szCs w:val="22"/>
                <w:lang w:val="fr-FR"/>
              </w:rPr>
              <w:t xml:space="preserve">            </w:t>
            </w:r>
            <w:proofErr w:type="spellStart"/>
            <w:proofErr w:type="gramStart"/>
            <w:r w:rsidRPr="00A72D8D">
              <w:rPr>
                <w:rFonts w:asciiTheme="minorHAnsi" w:hAnsiTheme="minorHAnsi" w:cstheme="minorHAnsi"/>
                <w:color w:val="000000"/>
                <w:sz w:val="22"/>
                <w:szCs w:val="22"/>
                <w:lang w:val="fr-FR"/>
              </w:rPr>
              <w:t>address</w:t>
            </w:r>
            <w:proofErr w:type="spellEnd"/>
            <w:proofErr w:type="gramEnd"/>
            <w:r w:rsidRPr="00A72D8D">
              <w:rPr>
                <w:rFonts w:asciiTheme="minorHAnsi" w:hAnsiTheme="minorHAnsi" w:cstheme="minorHAnsi"/>
                <w:color w:val="000000"/>
                <w:sz w:val="22"/>
                <w:szCs w:val="22"/>
                <w:lang w:val="fr-FR"/>
              </w:rPr>
              <w:t xml:space="preserve"> </w:t>
            </w:r>
            <w:r w:rsidR="00BD6B0F" w:rsidRPr="00A72D8D">
              <w:rPr>
                <w:rFonts w:asciiTheme="minorHAnsi" w:hAnsiTheme="minorHAnsi" w:cstheme="minorHAnsi"/>
                <w:color w:val="000000"/>
                <w:sz w:val="22"/>
                <w:szCs w:val="22"/>
                <w:lang w:val="fr-FR"/>
              </w:rPr>
              <w:t>XXXXX</w:t>
            </w:r>
          </w:p>
          <w:p w14:paraId="774B30EA" w14:textId="77777777" w:rsidR="003A0812" w:rsidRPr="00397EF5" w:rsidRDefault="003A0812" w:rsidP="003A0812">
            <w:pPr>
              <w:rPr>
                <w:rFonts w:asciiTheme="minorHAnsi" w:hAnsiTheme="minorHAnsi" w:cstheme="minorHAnsi"/>
                <w:color w:val="000000"/>
                <w:sz w:val="22"/>
                <w:szCs w:val="22"/>
                <w:lang w:val="en-CA"/>
              </w:rPr>
            </w:pPr>
            <w:r w:rsidRPr="00A72D8D">
              <w:rPr>
                <w:rFonts w:asciiTheme="minorHAnsi" w:hAnsiTheme="minorHAnsi" w:cstheme="minorHAnsi"/>
                <w:color w:val="000000"/>
                <w:sz w:val="22"/>
                <w:szCs w:val="22"/>
                <w:lang w:val="fr-FR"/>
              </w:rPr>
              <w:t xml:space="preserve">            </w:t>
            </w:r>
            <w:r w:rsidRPr="00397EF5">
              <w:rPr>
                <w:rFonts w:asciiTheme="minorHAnsi" w:hAnsiTheme="minorHAnsi" w:cstheme="minorHAnsi"/>
                <w:color w:val="000000"/>
                <w:sz w:val="22"/>
                <w:szCs w:val="22"/>
                <w:lang w:val="en-CA"/>
              </w:rPr>
              <w:t>exit</w:t>
            </w:r>
          </w:p>
          <w:p w14:paraId="1AA06B8F" w14:textId="77777777" w:rsidR="003A0812" w:rsidRPr="00397EF5"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w:t>
            </w:r>
            <w:proofErr w:type="spellStart"/>
            <w:r w:rsidRPr="00397EF5">
              <w:rPr>
                <w:rFonts w:asciiTheme="minorHAnsi" w:hAnsiTheme="minorHAnsi" w:cstheme="minorHAnsi"/>
                <w:color w:val="000000"/>
                <w:sz w:val="22"/>
                <w:szCs w:val="22"/>
                <w:lang w:val="en-CA"/>
              </w:rPr>
              <w:t>qos</w:t>
            </w:r>
            <w:proofErr w:type="spellEnd"/>
            <w:r w:rsidRPr="00397EF5">
              <w:rPr>
                <w:rFonts w:asciiTheme="minorHAnsi" w:hAnsiTheme="minorHAnsi" w:cstheme="minorHAnsi"/>
                <w:color w:val="000000"/>
                <w:sz w:val="22"/>
                <w:szCs w:val="22"/>
                <w:lang w:val="en-CA"/>
              </w:rPr>
              <w:t xml:space="preserve"> 2</w:t>
            </w:r>
          </w:p>
          <w:p w14:paraId="174B0BD1" w14:textId="77777777" w:rsidR="003A0812" w:rsidRPr="005F71E6" w:rsidRDefault="003A0812" w:rsidP="003A0812">
            <w:pPr>
              <w:rPr>
                <w:rFonts w:asciiTheme="minorHAnsi" w:hAnsiTheme="minorHAnsi" w:cstheme="minorHAnsi"/>
                <w:color w:val="000000"/>
                <w:sz w:val="22"/>
                <w:szCs w:val="22"/>
                <w:lang w:val="en-CA"/>
              </w:rPr>
            </w:pPr>
            <w:r w:rsidRPr="00397EF5">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cflowd</w:t>
            </w:r>
            <w:proofErr w:type="spellEnd"/>
            <w:r w:rsidRPr="005F71E6">
              <w:rPr>
                <w:rFonts w:asciiTheme="minorHAnsi" w:hAnsiTheme="minorHAnsi" w:cstheme="minorHAnsi"/>
                <w:color w:val="000000"/>
                <w:sz w:val="22"/>
                <w:szCs w:val="22"/>
                <w:lang w:val="en-CA"/>
              </w:rPr>
              <w:t xml:space="preserve"> interface</w:t>
            </w:r>
          </w:p>
          <w:p w14:paraId="3511139D"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exit</w:t>
            </w:r>
          </w:p>
          <w:p w14:paraId="6B2A3AD6"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exit all</w:t>
            </w:r>
          </w:p>
        </w:tc>
      </w:tr>
    </w:tbl>
    <w:p w14:paraId="3D5B62C6"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75E91FB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0B71BA5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250785B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router interface:</w:t>
      </w:r>
    </w:p>
    <w:p w14:paraId="2CA2521E"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show router interface</w:t>
      </w:r>
    </w:p>
    <w:p w14:paraId="6A35140D" w14:textId="77777777" w:rsidR="003A0812" w:rsidRPr="005F71E6" w:rsidRDefault="003A0812" w:rsidP="003A0812">
      <w:pPr>
        <w:tabs>
          <w:tab w:val="left" w:pos="-1440"/>
          <w:tab w:val="left" w:pos="-720"/>
        </w:tabs>
        <w:spacing w:before="120"/>
        <w:ind w:right="828"/>
        <w:jc w:val="both"/>
        <w:rPr>
          <w:rFonts w:asciiTheme="minorHAnsi" w:hAnsiTheme="minorHAnsi" w:cstheme="minorHAnsi"/>
          <w:lang w:val="en-US"/>
        </w:rPr>
      </w:pPr>
    </w:p>
    <w:p w14:paraId="114F17AF"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05" w:name="_Toc358030297"/>
      <w:bookmarkStart w:id="206" w:name="_Toc370457121"/>
      <w:bookmarkStart w:id="207" w:name="_Toc421006015"/>
      <w:bookmarkStart w:id="208" w:name="_Toc85536815"/>
      <w:r w:rsidRPr="005F71E6">
        <w:rPr>
          <w:rFonts w:asciiTheme="minorHAnsi" w:hAnsiTheme="minorHAnsi" w:cs="Arial"/>
          <w:b/>
          <w:sz w:val="24"/>
          <w:lang w:val="en-US"/>
        </w:rPr>
        <w:t>5.4.7 OSPF configurations*</w:t>
      </w:r>
      <w:bookmarkEnd w:id="205"/>
      <w:bookmarkEnd w:id="206"/>
      <w:bookmarkEnd w:id="207"/>
      <w:bookmarkEnd w:id="208"/>
    </w:p>
    <w:p w14:paraId="224C49B3"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The new multi OSPF area design has been introduced to facilitate traffic localization and limit OSPF LSA propagation over the network. Here is a summary of the new OSPF area design:</w:t>
      </w:r>
    </w:p>
    <w:p w14:paraId="63B4298C"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 non-backbone OSPF area has been designated for each region, and two AGWs at each region will be the ABR (Area Board Router). </w:t>
      </w:r>
    </w:p>
    <w:p w14:paraId="11AAD1AE"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The inter-AGW link will have two logical interfaces which establish OSPF adjacency for both backbone and non-backbone area</w:t>
      </w:r>
    </w:p>
    <w:p w14:paraId="613AB050" w14:textId="77777777" w:rsidR="005269F3" w:rsidRPr="005F71E6" w:rsidRDefault="005269F3" w:rsidP="005269F3">
      <w:pPr>
        <w:tabs>
          <w:tab w:val="left" w:pos="-1440"/>
          <w:tab w:val="left" w:pos="-720"/>
          <w:tab w:val="left" w:pos="9356"/>
        </w:tabs>
        <w:ind w:left="426" w:right="4"/>
        <w:jc w:val="both"/>
        <w:rPr>
          <w:rFonts w:asciiTheme="minorHAnsi" w:hAnsiTheme="minorHAnsi" w:cs="Arial"/>
          <w:highlight w:val="yellow"/>
          <w:lang w:val="en-US"/>
        </w:rPr>
      </w:pPr>
      <w:r w:rsidRPr="005F71E6">
        <w:rPr>
          <w:rFonts w:asciiTheme="minorHAnsi" w:hAnsiTheme="minorHAnsi" w:cs="Arial"/>
          <w:highlight w:val="yellow"/>
          <w:lang w:val="en-US"/>
        </w:rPr>
        <w:t xml:space="preserve">The OSPF metrics on </w:t>
      </w:r>
      <w:proofErr w:type="spellStart"/>
      <w:r w:rsidRPr="005F71E6">
        <w:rPr>
          <w:rFonts w:asciiTheme="minorHAnsi" w:hAnsiTheme="minorHAnsi" w:cs="Arial"/>
          <w:highlight w:val="yellow"/>
          <w:lang w:val="en-US"/>
        </w:rPr>
        <w:t>vDGW</w:t>
      </w:r>
      <w:proofErr w:type="spellEnd"/>
      <w:r w:rsidRPr="005F71E6">
        <w:rPr>
          <w:rFonts w:asciiTheme="minorHAnsi" w:hAnsiTheme="minorHAnsi" w:cs="Arial"/>
          <w:highlight w:val="yellow"/>
          <w:lang w:val="en-US"/>
        </w:rPr>
        <w:t xml:space="preserve"> in Central Area are same as regular DGW (2000 for uplinks to CGW, 2500 for south bound towards AGW and 5 for inter-DGW link)</w:t>
      </w:r>
    </w:p>
    <w:p w14:paraId="238ADE6E"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highlight w:val="yellow"/>
          <w:lang w:val="en-US"/>
        </w:rPr>
        <w:t xml:space="preserve">The OSPF metrics on </w:t>
      </w:r>
      <w:proofErr w:type="spellStart"/>
      <w:r w:rsidRPr="005F71E6">
        <w:rPr>
          <w:rFonts w:asciiTheme="minorHAnsi" w:hAnsiTheme="minorHAnsi" w:cs="Arial"/>
          <w:highlight w:val="yellow"/>
          <w:lang w:val="en-US"/>
        </w:rPr>
        <w:t>vDGW</w:t>
      </w:r>
      <w:proofErr w:type="spellEnd"/>
      <w:r w:rsidRPr="005F71E6">
        <w:rPr>
          <w:rFonts w:asciiTheme="minorHAnsi" w:hAnsiTheme="minorHAnsi" w:cs="Arial"/>
          <w:highlight w:val="yellow"/>
          <w:lang w:val="en-US"/>
        </w:rPr>
        <w:t xml:space="preserve"> in Both West and </w:t>
      </w:r>
      <w:r w:rsidR="009D05BC">
        <w:rPr>
          <w:rFonts w:asciiTheme="minorHAnsi" w:hAnsiTheme="minorHAnsi" w:cs="Arial"/>
          <w:highlight w:val="yellow"/>
          <w:lang w:val="en-US"/>
        </w:rPr>
        <w:t>CENTRAL</w:t>
      </w:r>
      <w:r w:rsidRPr="005F71E6">
        <w:rPr>
          <w:rFonts w:asciiTheme="minorHAnsi" w:hAnsiTheme="minorHAnsi" w:cs="Arial"/>
          <w:highlight w:val="yellow"/>
          <w:lang w:val="en-US"/>
        </w:rPr>
        <w:t xml:space="preserve"> Area are different than it in Central Area (2000 for uplinks to CGW, 10 for inter-DGW </w:t>
      </w:r>
      <w:proofErr w:type="gramStart"/>
      <w:r w:rsidRPr="005F71E6">
        <w:rPr>
          <w:rFonts w:asciiTheme="minorHAnsi" w:hAnsiTheme="minorHAnsi" w:cs="Arial"/>
          <w:highlight w:val="yellow"/>
          <w:lang w:val="en-US"/>
        </w:rPr>
        <w:t>link ,</w:t>
      </w:r>
      <w:proofErr w:type="gramEnd"/>
      <w:r w:rsidRPr="005F71E6">
        <w:rPr>
          <w:rFonts w:asciiTheme="minorHAnsi" w:hAnsiTheme="minorHAnsi" w:cs="Arial"/>
          <w:highlight w:val="yellow"/>
          <w:lang w:val="en-US"/>
        </w:rPr>
        <w:t xml:space="preserve"> 2500/2505 for south bound towards AGW: use different cost to avoid bigger latency link caused by physical distance)</w:t>
      </w:r>
    </w:p>
    <w:p w14:paraId="2183F4FC"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AGW is still using same metric (2500) for its uplink to DGW. </w:t>
      </w:r>
      <w:r w:rsidRPr="005F71E6">
        <w:rPr>
          <w:rFonts w:asciiTheme="minorHAnsi" w:hAnsiTheme="minorHAnsi" w:cs="Arial"/>
          <w:highlight w:val="yellow"/>
          <w:lang w:val="en-US"/>
        </w:rPr>
        <w:t xml:space="preserve">AGW uplinks to </w:t>
      </w:r>
      <w:proofErr w:type="spellStart"/>
      <w:r w:rsidRPr="005F71E6">
        <w:rPr>
          <w:rFonts w:asciiTheme="minorHAnsi" w:hAnsiTheme="minorHAnsi" w:cs="Arial"/>
          <w:highlight w:val="yellow"/>
          <w:lang w:val="en-US"/>
        </w:rPr>
        <w:t>vDGWs</w:t>
      </w:r>
      <w:proofErr w:type="spellEnd"/>
      <w:r w:rsidRPr="005F71E6">
        <w:rPr>
          <w:rFonts w:asciiTheme="minorHAnsi" w:hAnsiTheme="minorHAnsi" w:cs="Arial"/>
          <w:highlight w:val="yellow"/>
          <w:lang w:val="en-US"/>
        </w:rPr>
        <w:t xml:space="preserve"> should be same as </w:t>
      </w:r>
      <w:proofErr w:type="spellStart"/>
      <w:r w:rsidRPr="005F71E6">
        <w:rPr>
          <w:rFonts w:asciiTheme="minorHAnsi" w:hAnsiTheme="minorHAnsi" w:cs="Arial"/>
          <w:highlight w:val="yellow"/>
          <w:lang w:val="en-US"/>
        </w:rPr>
        <w:t>vDGW</w:t>
      </w:r>
      <w:proofErr w:type="spellEnd"/>
      <w:r w:rsidRPr="005F71E6">
        <w:rPr>
          <w:rFonts w:asciiTheme="minorHAnsi" w:hAnsiTheme="minorHAnsi" w:cs="Arial"/>
          <w:highlight w:val="yellow"/>
          <w:lang w:val="en-US"/>
        </w:rPr>
        <w:t xml:space="preserve"> to AGWs</w:t>
      </w:r>
      <w:r w:rsidRPr="005F71E6">
        <w:rPr>
          <w:rFonts w:asciiTheme="minorHAnsi" w:hAnsiTheme="minorHAnsi" w:cs="Arial"/>
          <w:lang w:val="en-US"/>
        </w:rPr>
        <w:t>. The inter-AGW links has two metrics, one for backbone area is 3 and non-backbone area metric is 3000.</w:t>
      </w:r>
    </w:p>
    <w:p w14:paraId="5E5A24E9" w14:textId="77777777" w:rsidR="005269F3" w:rsidRPr="005F71E6" w:rsidRDefault="00541B3B" w:rsidP="005269F3">
      <w:pPr>
        <w:tabs>
          <w:tab w:val="left" w:pos="-1440"/>
          <w:tab w:val="left" w:pos="-720"/>
          <w:tab w:val="left" w:pos="9356"/>
        </w:tabs>
        <w:ind w:left="426" w:right="4"/>
        <w:jc w:val="both"/>
        <w:rPr>
          <w:rFonts w:asciiTheme="minorHAnsi" w:hAnsiTheme="minorHAnsi" w:cs="Arial"/>
          <w:lang w:val="en-US"/>
        </w:rPr>
      </w:pPr>
      <w:r>
        <w:rPr>
          <w:rFonts w:asciiTheme="minorHAnsi" w:hAnsiTheme="minorHAnsi" w:cs="Arial"/>
          <w:lang w:val="en-US"/>
        </w:rPr>
        <w:t>DGW</w:t>
      </w:r>
      <w:r w:rsidR="005269F3" w:rsidRPr="005F71E6">
        <w:rPr>
          <w:rFonts w:asciiTheme="minorHAnsi" w:hAnsiTheme="minorHAnsi" w:cs="Arial"/>
          <w:lang w:val="en-US"/>
        </w:rPr>
        <w:t xml:space="preserve"> sets 3000 for all network interfaces</w:t>
      </w:r>
    </w:p>
    <w:p w14:paraId="4346F5C8" w14:textId="77777777" w:rsidR="005269F3" w:rsidRPr="005F71E6" w:rsidRDefault="005269F3" w:rsidP="005269F3">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MD5 authentication should be applied to all OSPF sessions</w:t>
      </w:r>
    </w:p>
    <w:p w14:paraId="144FCC28" w14:textId="77777777" w:rsidR="003A0812" w:rsidRPr="005F71E6" w:rsidRDefault="003A0812" w:rsidP="003A0812">
      <w:pPr>
        <w:tabs>
          <w:tab w:val="left" w:pos="-1440"/>
          <w:tab w:val="left" w:pos="-720"/>
        </w:tabs>
        <w:spacing w:before="120"/>
        <w:ind w:left="360" w:right="828"/>
        <w:jc w:val="both"/>
        <w:rPr>
          <w:rFonts w:asciiTheme="minorHAnsi" w:hAnsiTheme="minorHAnsi" w:cstheme="minorHAnsi"/>
          <w:lang w:val="en-US"/>
        </w:rPr>
      </w:pPr>
    </w:p>
    <w:p w14:paraId="5457CD7B" w14:textId="157D6373" w:rsidR="003A0812" w:rsidRPr="005F71E6" w:rsidRDefault="00097DA5" w:rsidP="003A0812">
      <w:pPr>
        <w:rPr>
          <w:rFonts w:asciiTheme="minorHAnsi" w:hAnsiTheme="minorHAnsi" w:cs="Arial"/>
          <w:b/>
        </w:rPr>
      </w:pPr>
      <w:r>
        <w:rPr>
          <w:rFonts w:asciiTheme="minorHAnsi" w:hAnsiTheme="minorHAnsi" w:cs="Arial"/>
          <w:b/>
          <w:highlight w:val="yellow"/>
        </w:rPr>
        <w:t/>
      </w:r>
    </w:p>
    <w:tbl>
      <w:tblPr>
        <w:tblStyle w:val="TableGrid1"/>
        <w:tblW w:w="0" w:type="auto"/>
        <w:tblLook w:val="04A0" w:firstRow="1" w:lastRow="0" w:firstColumn="1" w:lastColumn="0" w:noHBand="0" w:noVBand="1"/>
      </w:tblPr>
      <w:tblGrid>
        <w:gridCol w:w="9350"/>
      </w:tblGrid>
      <w:tr w:rsidR="003A0812" w:rsidRPr="005F71E6" w14:paraId="30DE287E" w14:textId="77777777" w:rsidTr="005B1D04">
        <w:tc>
          <w:tcPr>
            <w:tcW w:w="9396" w:type="dxa"/>
          </w:tcPr>
          <w:p w14:paraId="4772D54E"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configure</w:t>
            </w:r>
          </w:p>
          <w:p w14:paraId="1B6DE136"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router </w:t>
            </w:r>
          </w:p>
          <w:p w14:paraId="6165A038"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w:t>
            </w:r>
          </w:p>
          <w:p w14:paraId="12C068C0"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echo "OSPFv2 Configuration"</w:t>
            </w:r>
          </w:p>
          <w:p w14:paraId="7A7F5082"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w:t>
            </w:r>
          </w:p>
          <w:p w14:paraId="0140855D"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ospf</w:t>
            </w:r>
            <w:proofErr w:type="spellEnd"/>
          </w:p>
          <w:p w14:paraId="2348F743" w14:textId="77777777" w:rsidR="003A0812" w:rsidRPr="005F71E6" w:rsidRDefault="003A0812" w:rsidP="003A0812">
            <w:pPr>
              <w:rPr>
                <w:rFonts w:asciiTheme="minorHAnsi" w:hAnsiTheme="minorHAnsi" w:cstheme="minorHAnsi"/>
                <w:color w:val="000000"/>
                <w:sz w:val="22"/>
                <w:szCs w:val="22"/>
              </w:rPr>
            </w:pPr>
            <w:r w:rsidRPr="005F71E6">
              <w:rPr>
                <w:rFonts w:asciiTheme="minorHAnsi" w:hAnsiTheme="minorHAnsi" w:cstheme="minorHAnsi"/>
                <w:color w:val="000000"/>
                <w:sz w:val="22"/>
                <w:szCs w:val="22"/>
              </w:rPr>
              <w:t xml:space="preserve">            router-id </w:t>
            </w:r>
            <w:proofErr w:type="spellStart"/>
            <w:r w:rsidR="005B1D04" w:rsidRPr="005F71E6">
              <w:rPr>
                <w:rFonts w:asciiTheme="minorHAnsi" w:hAnsiTheme="minorHAnsi" w:cstheme="minorHAnsi"/>
                <w:color w:val="000000"/>
                <w:sz w:val="22"/>
                <w:szCs w:val="22"/>
                <w:lang w:eastAsia="zh-CN"/>
              </w:rPr>
              <w:t>x.x.x.x</w:t>
            </w:r>
            <w:proofErr w:type="spellEnd"/>
          </w:p>
          <w:p w14:paraId="41427AD7"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rPr>
              <w:t xml:space="preserve">            </w:t>
            </w:r>
            <w:r w:rsidRPr="005F71E6">
              <w:rPr>
                <w:rFonts w:asciiTheme="minorHAnsi" w:hAnsiTheme="minorHAnsi" w:cstheme="minorHAnsi"/>
                <w:color w:val="000000"/>
                <w:sz w:val="22"/>
                <w:szCs w:val="22"/>
                <w:lang w:val="en-CA"/>
              </w:rPr>
              <w:t>timers</w:t>
            </w:r>
          </w:p>
          <w:p w14:paraId="2E6F639C"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spf</w:t>
            </w:r>
            <w:proofErr w:type="spellEnd"/>
            <w:r w:rsidRPr="005F71E6">
              <w:rPr>
                <w:rFonts w:asciiTheme="minorHAnsi" w:hAnsiTheme="minorHAnsi" w:cstheme="minorHAnsi"/>
                <w:color w:val="000000"/>
                <w:sz w:val="22"/>
                <w:szCs w:val="22"/>
                <w:lang w:val="en-CA"/>
              </w:rPr>
              <w:t>-wait 1000 50 200</w:t>
            </w:r>
          </w:p>
          <w:p w14:paraId="024D1D36"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lsa</w:t>
            </w:r>
            <w:proofErr w:type="spellEnd"/>
            <w:r w:rsidRPr="005F71E6">
              <w:rPr>
                <w:rFonts w:asciiTheme="minorHAnsi" w:hAnsiTheme="minorHAnsi" w:cstheme="minorHAnsi"/>
                <w:color w:val="000000"/>
                <w:sz w:val="22"/>
                <w:szCs w:val="22"/>
                <w:lang w:val="en-CA"/>
              </w:rPr>
              <w:t>-generate 5000 10 50</w:t>
            </w:r>
          </w:p>
          <w:p w14:paraId="6366434F"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lastRenderedPageBreak/>
              <w:t xml:space="preserve">                </w:t>
            </w:r>
            <w:proofErr w:type="spellStart"/>
            <w:r w:rsidRPr="005F71E6">
              <w:rPr>
                <w:rFonts w:asciiTheme="minorHAnsi" w:hAnsiTheme="minorHAnsi" w:cstheme="minorHAnsi"/>
                <w:color w:val="000000"/>
                <w:sz w:val="22"/>
                <w:szCs w:val="22"/>
                <w:lang w:val="en-CA"/>
              </w:rPr>
              <w:t>lsa</w:t>
            </w:r>
            <w:proofErr w:type="spellEnd"/>
            <w:r w:rsidRPr="005F71E6">
              <w:rPr>
                <w:rFonts w:asciiTheme="minorHAnsi" w:hAnsiTheme="minorHAnsi" w:cstheme="minorHAnsi"/>
                <w:color w:val="000000"/>
                <w:sz w:val="22"/>
                <w:szCs w:val="22"/>
                <w:lang w:val="en-CA"/>
              </w:rPr>
              <w:t>-arrival 50</w:t>
            </w:r>
          </w:p>
          <w:p w14:paraId="65310B5C"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258DBB37"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gramStart"/>
            <w:r w:rsidRPr="005F71E6">
              <w:rPr>
                <w:rFonts w:asciiTheme="minorHAnsi" w:hAnsiTheme="minorHAnsi" w:cstheme="minorHAnsi"/>
                <w:color w:val="000000"/>
                <w:sz w:val="22"/>
                <w:szCs w:val="22"/>
                <w:lang w:val="en-CA"/>
              </w:rPr>
              <w:t>graceful-restart</w:t>
            </w:r>
            <w:proofErr w:type="gramEnd"/>
          </w:p>
          <w:p w14:paraId="4953EAF2"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3692812"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w:t>
            </w:r>
          </w:p>
          <w:p w14:paraId="6433126E" w14:textId="2EDFD8F1"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OSPF Area </w:t>
            </w:r>
            <w:r w:rsidRPr="00250159">
              <w:rPr>
                <w:rFonts w:asciiTheme="minorHAnsi" w:hAnsiTheme="minorHAnsi" w:cstheme="minorHAnsi"/>
                <w:sz w:val="22"/>
                <w:szCs w:val="22"/>
                <w:highlight w:val="lightGray"/>
                <w:shd w:val="clear" w:color="auto" w:fill="BFBFBF" w:themeFill="background1" w:themeFillShade="BF"/>
                <w:lang w:val="en-CA"/>
              </w:rPr>
              <w:t xml:space="preserve">for </w:t>
            </w:r>
            <w:r>
              <w:rPr>
                <w:rFonts w:asciiTheme="minorHAnsi" w:hAnsiTheme="minorHAnsi" w:cstheme="minorHAnsi"/>
                <w:sz w:val="22"/>
                <w:szCs w:val="22"/>
                <w:highlight w:val="yellow"/>
                <w:shd w:val="clear" w:color="auto" w:fill="BFBFBF" w:themeFill="background1" w:themeFillShade="BF"/>
                <w:lang w:val="en-CA"/>
              </w:rPr>
              <w:t/>
            </w:r>
            <w:r w:rsidR="00097DA5">
              <w:rPr>
                <w:rFonts w:asciiTheme="minorHAnsi" w:hAnsiTheme="minorHAnsi" w:cstheme="minorHAnsi"/>
                <w:sz w:val="22"/>
                <w:szCs w:val="22"/>
                <w:highlight w:val="yellow"/>
                <w:shd w:val="clear" w:color="auto" w:fill="BFBFBF" w:themeFill="background1" w:themeFillShade="BF"/>
                <w:lang w:val="en-CA"/>
              </w:rPr>
              <w:t xml:space="preserve"> </w:t>
            </w:r>
            <w:proofErr w:type="gramStart"/>
            <w:r w:rsidR="0008124A" w:rsidRPr="00BF3A19">
              <w:rPr>
                <w:rFonts w:asciiTheme="minorHAnsi" w:hAnsiTheme="minorHAnsi" w:cstheme="minorHAnsi"/>
                <w:color w:val="000000"/>
                <w:sz w:val="22"/>
                <w:szCs w:val="22"/>
                <w:highlight w:val="lightGray"/>
                <w:shd w:val="clear" w:color="auto" w:fill="BFBFBF" w:themeFill="background1" w:themeFillShade="BF"/>
                <w:lang w:val="en-CA"/>
              </w:rPr>
              <w:t>is  0</w:t>
            </w:r>
            <w:proofErr w:type="gramEnd"/>
          </w:p>
          <w:p w14:paraId="1656E247" w14:textId="77777777" w:rsidR="003A0812" w:rsidRPr="005F71E6" w:rsidRDefault="003A0812" w:rsidP="003A0812">
            <w:pPr>
              <w:rPr>
                <w:rFonts w:asciiTheme="minorHAnsi" w:hAnsiTheme="minorHAnsi" w:cstheme="minorHAnsi"/>
                <w:strike/>
                <w:color w:val="000000"/>
                <w:sz w:val="22"/>
                <w:szCs w:val="22"/>
                <w:highlight w:val="lightGray"/>
                <w:lang w:val="en-CA"/>
              </w:rPr>
            </w:pPr>
          </w:p>
          <w:p w14:paraId="1E3368E1"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w:t>
            </w:r>
          </w:p>
          <w:p w14:paraId="354B4439" w14:textId="77777777" w:rsidR="003A0812" w:rsidRPr="00250159" w:rsidRDefault="003A0812" w:rsidP="003A0812">
            <w:pPr>
              <w:rPr>
                <w:rFonts w:asciiTheme="minorHAnsi" w:hAnsiTheme="minorHAnsi" w:cstheme="minorHAnsi"/>
                <w:sz w:val="22"/>
                <w:szCs w:val="22"/>
                <w:highlight w:val="lightGray"/>
                <w:lang w:val="en-CA"/>
              </w:rPr>
            </w:pPr>
            <w:r w:rsidRPr="005F71E6">
              <w:rPr>
                <w:rFonts w:asciiTheme="minorHAnsi" w:hAnsiTheme="minorHAnsi" w:cstheme="minorHAnsi"/>
                <w:color w:val="000000"/>
                <w:sz w:val="22"/>
                <w:szCs w:val="22"/>
                <w:highlight w:val="lightGray"/>
                <w:lang w:val="en-CA"/>
              </w:rPr>
              <w:t xml:space="preserve">            area </w:t>
            </w:r>
            <w:r w:rsidR="0008124A" w:rsidRPr="00250159">
              <w:rPr>
                <w:rFonts w:asciiTheme="minorHAnsi" w:hAnsiTheme="minorHAnsi" w:cstheme="minorHAnsi"/>
                <w:sz w:val="22"/>
                <w:szCs w:val="22"/>
                <w:highlight w:val="yellow"/>
                <w:lang w:val="en-CA"/>
              </w:rPr>
              <w:t>0.0.0.</w:t>
            </w:r>
            <w:r w:rsidR="00BF3A19" w:rsidRPr="00250159">
              <w:rPr>
                <w:rFonts w:asciiTheme="minorHAnsi" w:hAnsiTheme="minorHAnsi" w:cstheme="minorHAnsi"/>
                <w:sz w:val="22"/>
                <w:szCs w:val="22"/>
                <w:highlight w:val="yellow"/>
                <w:lang w:val="en-CA"/>
              </w:rPr>
              <w:t>0</w:t>
            </w:r>
            <w:r w:rsidR="00B42344" w:rsidRPr="00250159">
              <w:rPr>
                <w:rFonts w:asciiTheme="minorHAnsi" w:hAnsiTheme="minorHAnsi" w:cstheme="minorHAnsi"/>
                <w:sz w:val="22"/>
                <w:szCs w:val="22"/>
                <w:highlight w:val="yellow"/>
                <w:lang w:val="en-CA"/>
              </w:rPr>
              <w:t xml:space="preserve">  </w:t>
            </w:r>
          </w:p>
          <w:p w14:paraId="2385194C"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interface "system"</w:t>
            </w:r>
          </w:p>
          <w:p w14:paraId="4428433D"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metric 1</w:t>
            </w:r>
          </w:p>
          <w:p w14:paraId="57A851B4"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exit</w:t>
            </w:r>
          </w:p>
          <w:p w14:paraId="6F53385C"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interface "lo0"</w:t>
            </w:r>
          </w:p>
          <w:p w14:paraId="66A616AF" w14:textId="77777777" w:rsidR="003A0812" w:rsidRPr="005F71E6" w:rsidRDefault="003A0812" w:rsidP="003A0812">
            <w:pPr>
              <w:rPr>
                <w:rFonts w:asciiTheme="minorHAnsi" w:hAnsiTheme="minorHAnsi" w:cstheme="minorHAnsi"/>
                <w:color w:val="000000"/>
                <w:sz w:val="22"/>
                <w:szCs w:val="22"/>
                <w:highlight w:val="lightGray"/>
                <w:lang w:val="en-CA"/>
              </w:rPr>
            </w:pPr>
            <w:r w:rsidRPr="005F71E6">
              <w:rPr>
                <w:rFonts w:asciiTheme="minorHAnsi" w:hAnsiTheme="minorHAnsi" w:cstheme="minorHAnsi"/>
                <w:color w:val="000000"/>
                <w:sz w:val="22"/>
                <w:szCs w:val="22"/>
                <w:highlight w:val="lightGray"/>
                <w:lang w:val="en-CA"/>
              </w:rPr>
              <w:t xml:space="preserve">                    metric 1</w:t>
            </w:r>
          </w:p>
          <w:p w14:paraId="0CC11BC2"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highlight w:val="lightGray"/>
                <w:lang w:val="en-CA"/>
              </w:rPr>
              <w:t xml:space="preserve">                exit</w:t>
            </w:r>
          </w:p>
          <w:p w14:paraId="67528F55" w14:textId="77777777" w:rsidR="005B1D04" w:rsidRPr="005F71E6" w:rsidRDefault="005B1D04" w:rsidP="005B1D04">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interface "lo300"</w:t>
            </w:r>
          </w:p>
          <w:p w14:paraId="65519003" w14:textId="77777777" w:rsidR="005B1D04" w:rsidRPr="005F71E6" w:rsidRDefault="005B1D04" w:rsidP="005B1D04">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metric 1</w:t>
            </w:r>
          </w:p>
          <w:p w14:paraId="050E9EA8" w14:textId="77777777" w:rsidR="005B1D04" w:rsidRPr="005F71E6" w:rsidRDefault="005B1D04" w:rsidP="005B1D04">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no shutdown</w:t>
            </w:r>
          </w:p>
          <w:p w14:paraId="1CE94529" w14:textId="77777777" w:rsidR="005B1D04" w:rsidRPr="005F71E6" w:rsidRDefault="005B1D04" w:rsidP="005B1D04">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C0EFD3A" w14:textId="77777777" w:rsidR="003A0812" w:rsidRPr="005F71E6" w:rsidRDefault="003A0812" w:rsidP="003A0812">
            <w:pPr>
              <w:rPr>
                <w:rFonts w:asciiTheme="minorHAnsi" w:hAnsiTheme="minorHAnsi" w:cstheme="minorHAnsi"/>
                <w:color w:val="000000"/>
                <w:sz w:val="22"/>
                <w:szCs w:val="22"/>
                <w:lang w:val="en-CA"/>
              </w:rPr>
            </w:pPr>
          </w:p>
          <w:p w14:paraId="261570EA"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
          <w:p w14:paraId="1F99887E" w14:textId="77777777" w:rsidR="003A0812" w:rsidRPr="00B42344" w:rsidRDefault="003A0812" w:rsidP="003A0812">
            <w:pPr>
              <w:rPr>
                <w:rFonts w:asciiTheme="minorHAnsi" w:hAnsiTheme="minorHAnsi" w:cstheme="minorHAnsi"/>
                <w:color w:val="FF0000"/>
                <w:sz w:val="22"/>
                <w:szCs w:val="22"/>
                <w:lang w:val="en-CA"/>
              </w:rPr>
            </w:pPr>
            <w:r w:rsidRPr="005F71E6">
              <w:rPr>
                <w:rFonts w:asciiTheme="minorHAnsi" w:hAnsiTheme="minorHAnsi" w:cstheme="minorHAnsi"/>
                <w:color w:val="000000"/>
                <w:sz w:val="22"/>
                <w:szCs w:val="22"/>
                <w:lang w:val="en-CA"/>
              </w:rPr>
              <w:t xml:space="preserve">              interface </w:t>
            </w:r>
            <w:proofErr w:type="spellStart"/>
            <w:r w:rsidR="00CC294A" w:rsidRPr="005F71E6">
              <w:rPr>
                <w:rFonts w:asciiTheme="minorHAnsi" w:hAnsiTheme="minorHAnsi" w:cstheme="minorHAnsi"/>
                <w:color w:val="000000"/>
                <w:sz w:val="22"/>
                <w:szCs w:val="22"/>
                <w:lang w:val="en-CA"/>
              </w:rPr>
              <w:t>TE_</w:t>
            </w:r>
            <w:r w:rsidR="00B50E4B">
              <w:rPr>
                <w:rFonts w:asciiTheme="minorHAnsi" w:hAnsiTheme="minorHAnsi" w:cstheme="minorHAnsi"/>
                <w:color w:val="000000"/>
                <w:sz w:val="22"/>
                <w:szCs w:val="22"/>
                <w:lang w:val="en-CA"/>
              </w:rPr>
              <w:t>D</w:t>
            </w:r>
            <w:r w:rsidR="00CC294A" w:rsidRPr="00250159">
              <w:rPr>
                <w:rFonts w:asciiTheme="minorHAnsi" w:hAnsiTheme="minorHAnsi" w:cstheme="minorHAnsi"/>
                <w:color w:val="FF0000"/>
                <w:sz w:val="22"/>
                <w:szCs w:val="22"/>
                <w:highlight w:val="yellow"/>
                <w:lang w:val="en-CA"/>
              </w:rPr>
              <w:t>GW_Lag</w:t>
            </w:r>
            <w:proofErr w:type="spellEnd"/>
            <w:r w:rsidR="00BD6B0F" w:rsidRPr="00250159">
              <w:rPr>
                <w:rFonts w:asciiTheme="minorHAnsi" w:hAnsiTheme="minorHAnsi" w:cstheme="minorHAnsi"/>
                <w:color w:val="FF0000"/>
                <w:sz w:val="22"/>
                <w:szCs w:val="22"/>
                <w:highlight w:val="yellow"/>
                <w:lang w:val="en-CA"/>
              </w:rPr>
              <w:t xml:space="preserve"> XXX</w:t>
            </w:r>
          </w:p>
          <w:p w14:paraId="60160830"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interface-type point-to-point</w:t>
            </w:r>
          </w:p>
          <w:p w14:paraId="4844FF0A"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mtu</w:t>
            </w:r>
            <w:proofErr w:type="spellEnd"/>
            <w:r w:rsidRPr="005F71E6">
              <w:rPr>
                <w:rFonts w:asciiTheme="minorHAnsi" w:hAnsiTheme="minorHAnsi" w:cstheme="minorHAnsi"/>
                <w:color w:val="000000"/>
                <w:sz w:val="22"/>
                <w:szCs w:val="22"/>
                <w:lang w:val="en-CA"/>
              </w:rPr>
              <w:t xml:space="preserve"> 4470</w:t>
            </w:r>
          </w:p>
          <w:p w14:paraId="19F9082A" w14:textId="77777777" w:rsidR="003A0812" w:rsidRPr="005F71E6" w:rsidRDefault="00AD729D"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r w:rsidR="00BF3A19" w:rsidRPr="00BF3A19">
              <w:rPr>
                <w:rFonts w:asciiTheme="minorHAnsi" w:hAnsiTheme="minorHAnsi" w:cstheme="minorHAnsi"/>
                <w:color w:val="000000"/>
                <w:sz w:val="22"/>
                <w:szCs w:val="22"/>
                <w:lang w:val="en-CA"/>
              </w:rPr>
              <w:t xml:space="preserve">metric </w:t>
            </w:r>
            <w:r w:rsidR="00B50E4B">
              <w:rPr>
                <w:rFonts w:asciiTheme="minorHAnsi" w:hAnsiTheme="minorHAnsi" w:cstheme="minorHAnsi"/>
                <w:color w:val="000000"/>
                <w:sz w:val="22"/>
                <w:szCs w:val="22"/>
                <w:lang w:val="en-CA"/>
              </w:rPr>
              <w:t>2500</w:t>
            </w:r>
          </w:p>
          <w:p w14:paraId="01BAEB75"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authentication-type message-digest</w:t>
            </w:r>
          </w:p>
          <w:p w14:paraId="7AE7A3D1"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message-digest-key 1 md5 "</w:t>
            </w:r>
            <w:proofErr w:type="spellStart"/>
            <w:r w:rsidRPr="005F71E6">
              <w:rPr>
                <w:rFonts w:asciiTheme="minorHAnsi" w:hAnsiTheme="minorHAnsi" w:cstheme="minorHAnsi"/>
                <w:color w:val="000000"/>
                <w:sz w:val="22"/>
                <w:szCs w:val="22"/>
                <w:highlight w:val="yellow"/>
                <w:lang w:val="en-CA"/>
              </w:rPr>
              <w:t>OSPF_Plain_Text_Key</w:t>
            </w:r>
            <w:proofErr w:type="spellEnd"/>
            <w:r w:rsidRPr="005F71E6">
              <w:rPr>
                <w:rFonts w:asciiTheme="minorHAnsi" w:hAnsiTheme="minorHAnsi" w:cstheme="minorHAnsi"/>
                <w:color w:val="000000"/>
                <w:sz w:val="22"/>
                <w:szCs w:val="22"/>
                <w:lang w:val="en-CA"/>
              </w:rPr>
              <w:t>"</w:t>
            </w:r>
          </w:p>
          <w:p w14:paraId="23849199" w14:textId="77777777" w:rsidR="003A0812" w:rsidRPr="0053436A" w:rsidRDefault="003A0812" w:rsidP="003A0812">
            <w:pPr>
              <w:rPr>
                <w:rFonts w:asciiTheme="minorHAnsi" w:hAnsiTheme="minorHAnsi" w:cstheme="minorHAnsi"/>
                <w:color w:val="000000"/>
                <w:sz w:val="22"/>
                <w:szCs w:val="22"/>
                <w:lang w:val="fr-FR"/>
              </w:rPr>
            </w:pPr>
            <w:r w:rsidRPr="005F71E6">
              <w:rPr>
                <w:rFonts w:asciiTheme="minorHAnsi" w:hAnsiTheme="minorHAnsi" w:cstheme="minorHAnsi"/>
                <w:color w:val="000000"/>
                <w:sz w:val="22"/>
                <w:szCs w:val="22"/>
                <w:lang w:val="en-CA"/>
              </w:rPr>
              <w:t xml:space="preserve">                </w:t>
            </w:r>
            <w:proofErr w:type="gramStart"/>
            <w:r w:rsidRPr="0053436A">
              <w:rPr>
                <w:rFonts w:asciiTheme="minorHAnsi" w:hAnsiTheme="minorHAnsi" w:cstheme="minorHAnsi"/>
                <w:color w:val="000000"/>
                <w:sz w:val="22"/>
                <w:szCs w:val="22"/>
                <w:lang w:val="fr-FR"/>
              </w:rPr>
              <w:t>exit</w:t>
            </w:r>
            <w:proofErr w:type="gramEnd"/>
          </w:p>
          <w:p w14:paraId="2FD27120" w14:textId="77777777" w:rsidR="003A0812" w:rsidRPr="0053436A" w:rsidRDefault="003A0812" w:rsidP="003A0812">
            <w:pPr>
              <w:rPr>
                <w:rFonts w:asciiTheme="minorHAnsi" w:hAnsiTheme="minorHAnsi" w:cstheme="minorHAnsi"/>
                <w:color w:val="000000"/>
                <w:sz w:val="22"/>
                <w:szCs w:val="22"/>
                <w:lang w:val="fr-FR"/>
              </w:rPr>
            </w:pPr>
            <w:r w:rsidRPr="0053436A">
              <w:rPr>
                <w:rFonts w:asciiTheme="minorHAnsi" w:hAnsiTheme="minorHAnsi" w:cstheme="minorHAnsi"/>
                <w:color w:val="000000"/>
                <w:sz w:val="22"/>
                <w:szCs w:val="22"/>
                <w:lang w:val="fr-FR"/>
              </w:rPr>
              <w:t xml:space="preserve">              </w:t>
            </w:r>
            <w:proofErr w:type="gramStart"/>
            <w:r w:rsidRPr="0053436A">
              <w:rPr>
                <w:rFonts w:asciiTheme="minorHAnsi" w:hAnsiTheme="minorHAnsi" w:cstheme="minorHAnsi"/>
                <w:color w:val="000000"/>
                <w:sz w:val="22"/>
                <w:szCs w:val="22"/>
                <w:lang w:val="fr-FR"/>
              </w:rPr>
              <w:t>interface</w:t>
            </w:r>
            <w:proofErr w:type="gramEnd"/>
            <w:r w:rsidRPr="0053436A">
              <w:rPr>
                <w:rFonts w:asciiTheme="minorHAnsi" w:hAnsiTheme="minorHAnsi" w:cstheme="minorHAnsi"/>
                <w:color w:val="000000"/>
                <w:sz w:val="22"/>
                <w:szCs w:val="22"/>
                <w:lang w:val="fr-FR"/>
              </w:rPr>
              <w:t xml:space="preserve"> </w:t>
            </w:r>
            <w:proofErr w:type="spellStart"/>
            <w:r w:rsidR="00CC294A" w:rsidRPr="0053436A">
              <w:rPr>
                <w:rFonts w:asciiTheme="minorHAnsi" w:hAnsiTheme="minorHAnsi" w:cstheme="minorHAnsi"/>
                <w:color w:val="000000"/>
                <w:sz w:val="22"/>
                <w:szCs w:val="22"/>
                <w:lang w:val="fr-FR"/>
              </w:rPr>
              <w:t>TE_</w:t>
            </w:r>
            <w:r w:rsidR="00BF617F">
              <w:rPr>
                <w:rFonts w:asciiTheme="minorHAnsi" w:hAnsiTheme="minorHAnsi" w:cstheme="minorHAnsi"/>
                <w:color w:val="000000"/>
                <w:sz w:val="22"/>
                <w:szCs w:val="22"/>
                <w:lang w:val="fr-FR"/>
              </w:rPr>
              <w:t>D</w:t>
            </w:r>
            <w:r w:rsidR="00CC294A" w:rsidRPr="0053436A">
              <w:rPr>
                <w:rFonts w:asciiTheme="minorHAnsi" w:hAnsiTheme="minorHAnsi" w:cstheme="minorHAnsi"/>
                <w:color w:val="000000"/>
                <w:sz w:val="22"/>
                <w:szCs w:val="22"/>
                <w:lang w:val="fr-FR"/>
              </w:rPr>
              <w:t>GW_Lag</w:t>
            </w:r>
            <w:proofErr w:type="spellEnd"/>
            <w:r w:rsidR="00BD6B0F" w:rsidRPr="0053436A">
              <w:rPr>
                <w:rFonts w:asciiTheme="minorHAnsi" w:hAnsiTheme="minorHAnsi" w:cstheme="minorHAnsi"/>
                <w:color w:val="000000"/>
                <w:sz w:val="22"/>
                <w:szCs w:val="22"/>
                <w:lang w:val="fr-FR"/>
              </w:rPr>
              <w:t xml:space="preserve"> XXX</w:t>
            </w:r>
          </w:p>
          <w:p w14:paraId="374AAA99" w14:textId="77777777" w:rsidR="003A0812" w:rsidRPr="005F71E6" w:rsidRDefault="003A0812" w:rsidP="003A0812">
            <w:pPr>
              <w:rPr>
                <w:rFonts w:asciiTheme="minorHAnsi" w:hAnsiTheme="minorHAnsi" w:cstheme="minorHAnsi"/>
                <w:color w:val="000000"/>
                <w:sz w:val="22"/>
                <w:szCs w:val="22"/>
                <w:lang w:val="en-CA"/>
              </w:rPr>
            </w:pPr>
            <w:r w:rsidRPr="0053436A">
              <w:rPr>
                <w:rFonts w:asciiTheme="minorHAnsi" w:hAnsiTheme="minorHAnsi" w:cstheme="minorHAnsi"/>
                <w:color w:val="000000"/>
                <w:sz w:val="22"/>
                <w:szCs w:val="22"/>
                <w:lang w:val="fr-FR"/>
              </w:rPr>
              <w:t xml:space="preserve">                  </w:t>
            </w:r>
            <w:r w:rsidRPr="005F71E6">
              <w:rPr>
                <w:rFonts w:asciiTheme="minorHAnsi" w:hAnsiTheme="minorHAnsi" w:cstheme="minorHAnsi"/>
                <w:color w:val="000000"/>
                <w:sz w:val="22"/>
                <w:szCs w:val="22"/>
                <w:lang w:val="en-CA"/>
              </w:rPr>
              <w:t>interface-type point-to-point</w:t>
            </w:r>
          </w:p>
          <w:p w14:paraId="467F7E7B"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mtu</w:t>
            </w:r>
            <w:proofErr w:type="spellEnd"/>
            <w:r w:rsidRPr="005F71E6">
              <w:rPr>
                <w:rFonts w:asciiTheme="minorHAnsi" w:hAnsiTheme="minorHAnsi" w:cstheme="minorHAnsi"/>
                <w:color w:val="000000"/>
                <w:sz w:val="22"/>
                <w:szCs w:val="22"/>
                <w:lang w:val="en-CA"/>
              </w:rPr>
              <w:t xml:space="preserve"> 4470</w:t>
            </w:r>
          </w:p>
          <w:p w14:paraId="242418CA" w14:textId="77777777" w:rsidR="003A0812" w:rsidRPr="00B42344" w:rsidRDefault="00AD729D" w:rsidP="003A0812">
            <w:pPr>
              <w:rPr>
                <w:rFonts w:asciiTheme="minorHAnsi" w:hAnsiTheme="minorHAnsi" w:cstheme="minorHAnsi"/>
                <w:color w:val="FF0000"/>
                <w:sz w:val="22"/>
                <w:szCs w:val="22"/>
                <w:lang w:val="en-CA"/>
              </w:rPr>
            </w:pPr>
            <w:r w:rsidRPr="005F71E6">
              <w:rPr>
                <w:rFonts w:asciiTheme="minorHAnsi" w:hAnsiTheme="minorHAnsi" w:cstheme="minorHAnsi"/>
                <w:color w:val="000000"/>
                <w:sz w:val="22"/>
                <w:szCs w:val="22"/>
                <w:lang w:val="en-CA"/>
              </w:rPr>
              <w:t xml:space="preserve">                  </w:t>
            </w:r>
            <w:r w:rsidR="00BF3A19" w:rsidRPr="00BF617F">
              <w:rPr>
                <w:rFonts w:asciiTheme="minorHAnsi" w:hAnsiTheme="minorHAnsi" w:cstheme="minorHAnsi"/>
                <w:sz w:val="22"/>
                <w:szCs w:val="22"/>
                <w:lang w:val="en-CA"/>
              </w:rPr>
              <w:t xml:space="preserve">metric </w:t>
            </w:r>
            <w:r w:rsidR="00BF617F" w:rsidRPr="00BF617F">
              <w:rPr>
                <w:rFonts w:asciiTheme="minorHAnsi" w:hAnsiTheme="minorHAnsi" w:cstheme="minorHAnsi"/>
                <w:sz w:val="22"/>
                <w:szCs w:val="22"/>
                <w:lang w:val="en-CA"/>
              </w:rPr>
              <w:t>2500</w:t>
            </w:r>
          </w:p>
          <w:p w14:paraId="17D7CAA3"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authentication-type message-digest</w:t>
            </w:r>
          </w:p>
          <w:p w14:paraId="4C858D1B"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message-digest-key 1 md5 "</w:t>
            </w:r>
            <w:proofErr w:type="spellStart"/>
            <w:r w:rsidRPr="005F71E6">
              <w:rPr>
                <w:rFonts w:asciiTheme="minorHAnsi" w:hAnsiTheme="minorHAnsi" w:cstheme="minorHAnsi"/>
                <w:color w:val="000000"/>
                <w:sz w:val="22"/>
                <w:szCs w:val="22"/>
                <w:highlight w:val="yellow"/>
                <w:lang w:val="en-CA"/>
              </w:rPr>
              <w:t>OSPF_Plain_Text_Key</w:t>
            </w:r>
            <w:proofErr w:type="spellEnd"/>
            <w:r w:rsidRPr="005F71E6">
              <w:rPr>
                <w:rFonts w:asciiTheme="minorHAnsi" w:hAnsiTheme="minorHAnsi" w:cstheme="minorHAnsi"/>
                <w:color w:val="000000"/>
                <w:sz w:val="22"/>
                <w:szCs w:val="22"/>
                <w:lang w:val="en-CA"/>
              </w:rPr>
              <w:t>"</w:t>
            </w:r>
          </w:p>
          <w:p w14:paraId="3A831FFF"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536F55A6"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71359D3D" w14:textId="77777777" w:rsidR="003A0812" w:rsidRPr="005F71E6" w:rsidRDefault="003A0812" w:rsidP="003A0812">
            <w:pP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 al</w:t>
            </w:r>
          </w:p>
        </w:tc>
      </w:tr>
    </w:tbl>
    <w:p w14:paraId="55C44303"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654BB0B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23C83D05"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53D9B40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Use the below commands show </w:t>
      </w:r>
      <w:proofErr w:type="spellStart"/>
      <w:r w:rsidRPr="005F71E6">
        <w:rPr>
          <w:rFonts w:asciiTheme="minorHAnsi" w:hAnsiTheme="minorHAnsi" w:cs="Arial"/>
          <w:lang w:val="en-US"/>
        </w:rPr>
        <w:t>ospf</w:t>
      </w:r>
      <w:proofErr w:type="spellEnd"/>
      <w:r w:rsidRPr="005F71E6">
        <w:rPr>
          <w:rFonts w:asciiTheme="minorHAnsi" w:hAnsiTheme="minorHAnsi" w:cs="Arial"/>
          <w:lang w:val="en-US"/>
        </w:rPr>
        <w:t xml:space="preserve"> status:</w:t>
      </w:r>
    </w:p>
    <w:p w14:paraId="61DCF1E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ospf</w:t>
      </w:r>
      <w:proofErr w:type="spellEnd"/>
      <w:r w:rsidRPr="005F71E6">
        <w:rPr>
          <w:rFonts w:asciiTheme="minorHAnsi" w:hAnsiTheme="minorHAnsi" w:cs="Arial"/>
          <w:lang w:val="en-US"/>
        </w:rPr>
        <w:t xml:space="preserve"> interface</w:t>
      </w:r>
    </w:p>
    <w:p w14:paraId="7439C219"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ospf</w:t>
      </w:r>
      <w:proofErr w:type="spellEnd"/>
      <w:r w:rsidRPr="005F71E6">
        <w:rPr>
          <w:rFonts w:asciiTheme="minorHAnsi" w:hAnsiTheme="minorHAnsi" w:cs="Arial"/>
          <w:lang w:val="en-US"/>
        </w:rPr>
        <w:t xml:space="preserve"> neighbor</w:t>
      </w:r>
    </w:p>
    <w:p w14:paraId="66D83157"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ospf</w:t>
      </w:r>
      <w:proofErr w:type="spellEnd"/>
      <w:r w:rsidRPr="005F71E6">
        <w:rPr>
          <w:rFonts w:asciiTheme="minorHAnsi" w:hAnsiTheme="minorHAnsi" w:cs="Arial"/>
          <w:lang w:val="en-US"/>
        </w:rPr>
        <w:t xml:space="preserve"> area</w:t>
      </w:r>
    </w:p>
    <w:p w14:paraId="0EE9C4FA" w14:textId="77777777" w:rsidR="003A0812" w:rsidRPr="005F71E6" w:rsidRDefault="003A0812" w:rsidP="003A0812">
      <w:pPr>
        <w:spacing w:after="120"/>
        <w:outlineLvl w:val="2"/>
        <w:rPr>
          <w:rFonts w:asciiTheme="minorHAnsi" w:hAnsiTheme="minorHAnsi" w:cstheme="minorHAnsi"/>
          <w:b/>
          <w:sz w:val="24"/>
          <w:lang w:val="en-US"/>
        </w:rPr>
      </w:pPr>
    </w:p>
    <w:p w14:paraId="393673A7"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09" w:name="_Toc358030298"/>
      <w:bookmarkStart w:id="210" w:name="_Toc370457122"/>
      <w:bookmarkStart w:id="211" w:name="_Toc421006016"/>
      <w:bookmarkStart w:id="212" w:name="_Toc85536816"/>
      <w:r w:rsidRPr="005F71E6">
        <w:rPr>
          <w:rFonts w:asciiTheme="minorHAnsi" w:hAnsiTheme="minorHAnsi" w:cs="Arial"/>
          <w:b/>
          <w:sz w:val="24"/>
          <w:lang w:val="en-US"/>
        </w:rPr>
        <w:t>5.4.8 BGP configurations</w:t>
      </w:r>
      <w:bookmarkEnd w:id="209"/>
      <w:bookmarkEnd w:id="210"/>
      <w:bookmarkEnd w:id="211"/>
      <w:bookmarkEnd w:id="212"/>
    </w:p>
    <w:p w14:paraId="78FF966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lastRenderedPageBreak/>
        <w:t xml:space="preserve">The BGP design of this new virtual PHUB follows same policy as regular PHUB. </w:t>
      </w:r>
      <w:proofErr w:type="spellStart"/>
      <w:r w:rsidRPr="005F71E6">
        <w:rPr>
          <w:rFonts w:asciiTheme="minorHAnsi" w:hAnsiTheme="minorHAnsi" w:cs="Arial"/>
          <w:lang w:val="en-US"/>
        </w:rPr>
        <w:t>vDGW</w:t>
      </w:r>
      <w:proofErr w:type="spellEnd"/>
      <w:r w:rsidRPr="005F71E6">
        <w:rPr>
          <w:rFonts w:asciiTheme="minorHAnsi" w:hAnsiTheme="minorHAnsi" w:cs="Arial"/>
          <w:lang w:val="en-US"/>
        </w:rPr>
        <w:t xml:space="preserve"> will be the IPv4 and IPv6 route reflector for the virtual PHUB. Then it will peer with dedicated route reflector for both IPv4 and IPv6. For VPNv4, all AGWs and </w:t>
      </w:r>
      <w:r w:rsidR="00541B3B">
        <w:rPr>
          <w:rFonts w:asciiTheme="minorHAnsi" w:hAnsiTheme="minorHAnsi" w:cs="Arial"/>
          <w:lang w:val="en-US"/>
        </w:rPr>
        <w:t>DGW</w:t>
      </w:r>
      <w:r w:rsidRPr="005F71E6">
        <w:rPr>
          <w:rFonts w:asciiTheme="minorHAnsi" w:hAnsiTheme="minorHAnsi" w:cs="Arial"/>
          <w:lang w:val="en-US"/>
        </w:rPr>
        <w:t>s will have iBGP session directly with VPNv4 route reflector.</w:t>
      </w:r>
    </w:p>
    <w:p w14:paraId="003A9564"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AGW - No additional BGP configuration is required on AGW for Metro extension design. AGW will have iBGP peering with vDGW50.</w:t>
      </w:r>
      <w:r w:rsidR="009D05BC">
        <w:rPr>
          <w:rFonts w:asciiTheme="minorHAnsi" w:hAnsiTheme="minorHAnsi" w:cs="Arial"/>
          <w:lang w:val="en-US"/>
        </w:rPr>
        <w:t>YM</w:t>
      </w:r>
      <w:r w:rsidRPr="005F71E6">
        <w:rPr>
          <w:rFonts w:asciiTheme="minorHAnsi" w:hAnsiTheme="minorHAnsi" w:cs="Arial"/>
          <w:lang w:val="en-US"/>
        </w:rPr>
        <w:t xml:space="preserve"> &amp; vDGW50.MTMC for IPv4/v6 routes and RR’s for VPNv4 routes.</w:t>
      </w:r>
    </w:p>
    <w:p w14:paraId="6281BD05"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263D62A7" w14:textId="77777777" w:rsidR="003A0812" w:rsidRPr="005F71E6" w:rsidRDefault="00541B3B" w:rsidP="003A0812">
      <w:pPr>
        <w:tabs>
          <w:tab w:val="left" w:pos="-1440"/>
          <w:tab w:val="left" w:pos="-720"/>
          <w:tab w:val="left" w:pos="9356"/>
        </w:tabs>
        <w:ind w:left="426" w:right="4"/>
        <w:jc w:val="both"/>
        <w:rPr>
          <w:rFonts w:asciiTheme="minorHAnsi" w:hAnsiTheme="minorHAnsi" w:cs="Arial"/>
          <w:lang w:val="en-US"/>
        </w:rPr>
      </w:pPr>
      <w:r>
        <w:rPr>
          <w:rFonts w:asciiTheme="minorHAnsi" w:hAnsiTheme="minorHAnsi" w:cs="Arial"/>
          <w:lang w:val="en-US"/>
        </w:rPr>
        <w:t>DGW</w:t>
      </w:r>
      <w:r w:rsidR="003A0812" w:rsidRPr="005F71E6">
        <w:rPr>
          <w:rFonts w:asciiTheme="minorHAnsi" w:hAnsiTheme="minorHAnsi" w:cs="Arial"/>
          <w:lang w:val="en-US"/>
        </w:rPr>
        <w:t xml:space="preserve"> - The BGP configuration on </w:t>
      </w:r>
      <w:r>
        <w:rPr>
          <w:rFonts w:asciiTheme="minorHAnsi" w:hAnsiTheme="minorHAnsi" w:cs="Arial"/>
          <w:lang w:val="en-US"/>
        </w:rPr>
        <w:t>DGW</w:t>
      </w:r>
      <w:r w:rsidR="003A0812" w:rsidRPr="005F71E6">
        <w:rPr>
          <w:rFonts w:asciiTheme="minorHAnsi" w:hAnsiTheme="minorHAnsi" w:cs="Arial"/>
          <w:lang w:val="en-US"/>
        </w:rPr>
        <w:t xml:space="preserve"> is exactly same as all AGW. </w:t>
      </w:r>
      <w:r>
        <w:rPr>
          <w:rFonts w:asciiTheme="minorHAnsi" w:hAnsiTheme="minorHAnsi" w:cs="Arial"/>
          <w:lang w:val="en-US"/>
        </w:rPr>
        <w:t>DGW</w:t>
      </w:r>
      <w:r w:rsidR="003A0812" w:rsidRPr="005F71E6">
        <w:rPr>
          <w:rFonts w:asciiTheme="minorHAnsi" w:hAnsiTheme="minorHAnsi" w:cs="Arial"/>
          <w:lang w:val="en-US"/>
        </w:rPr>
        <w:t xml:space="preserve"> will have iBGP peering with vDGW50.mtnk &amp; vDGW50.wlfdle for IPv4/v6 routes and RR’s for VPNv4 routes.</w:t>
      </w:r>
    </w:p>
    <w:p w14:paraId="1BFE6FDF" w14:textId="77777777" w:rsidR="009D4F0B" w:rsidRDefault="009D4F0B" w:rsidP="003A0812">
      <w:pPr>
        <w:tabs>
          <w:tab w:val="left" w:pos="-1440"/>
          <w:tab w:val="left" w:pos="-720"/>
          <w:tab w:val="left" w:pos="9356"/>
        </w:tabs>
        <w:ind w:left="426" w:right="4"/>
        <w:jc w:val="both"/>
        <w:rPr>
          <w:rFonts w:asciiTheme="minorHAnsi" w:hAnsiTheme="minorHAnsi" w:cs="Arial"/>
          <w:lang w:val="en-US"/>
        </w:rPr>
      </w:pPr>
    </w:p>
    <w:p w14:paraId="0B167144" w14:textId="77777777" w:rsidR="00B51E30" w:rsidRPr="00B51E30" w:rsidRDefault="00B51E30" w:rsidP="003A0812">
      <w:pPr>
        <w:tabs>
          <w:tab w:val="left" w:pos="-1440"/>
          <w:tab w:val="left" w:pos="-720"/>
          <w:tab w:val="left" w:pos="9356"/>
        </w:tabs>
        <w:ind w:left="426" w:right="4"/>
        <w:jc w:val="both"/>
        <w:rPr>
          <w:rFonts w:asciiTheme="minorHAnsi" w:hAnsiTheme="minorHAnsi" w:cs="Arial"/>
          <w:color w:val="FF0000"/>
          <w:sz w:val="24"/>
          <w:szCs w:val="24"/>
          <w:lang w:val="en-US"/>
        </w:rPr>
      </w:pPr>
      <w:r w:rsidRPr="00B51E30">
        <w:rPr>
          <w:rFonts w:asciiTheme="minorHAnsi" w:hAnsiTheme="minorHAnsi" w:cs="Arial"/>
          <w:color w:val="FF0000"/>
          <w:sz w:val="24"/>
          <w:szCs w:val="24"/>
          <w:highlight w:val="yellow"/>
          <w:lang w:val="en-US"/>
        </w:rPr>
        <w:t xml:space="preserve">REVISION: Updated RR name for </w:t>
      </w:r>
      <w:proofErr w:type="spellStart"/>
      <w:r w:rsidRPr="00B51E30">
        <w:rPr>
          <w:rFonts w:asciiTheme="minorHAnsi" w:hAnsiTheme="minorHAnsi" w:cs="Arial"/>
          <w:color w:val="FF0000"/>
          <w:sz w:val="24"/>
          <w:szCs w:val="24"/>
          <w:highlight w:val="yellow"/>
          <w:lang w:val="en-US"/>
        </w:rPr>
        <w:t>bloor</w:t>
      </w:r>
      <w:proofErr w:type="spellEnd"/>
      <w:r w:rsidRPr="00B51E30">
        <w:rPr>
          <w:rFonts w:asciiTheme="minorHAnsi" w:hAnsiTheme="minorHAnsi" w:cs="Arial"/>
          <w:color w:val="FF0000"/>
          <w:sz w:val="24"/>
          <w:szCs w:val="24"/>
          <w:highlight w:val="yellow"/>
          <w:lang w:val="en-US"/>
        </w:rPr>
        <w:t xml:space="preserve"> and </w:t>
      </w:r>
      <w:proofErr w:type="spellStart"/>
      <w:r w:rsidRPr="00B51E30">
        <w:rPr>
          <w:rFonts w:asciiTheme="minorHAnsi" w:hAnsiTheme="minorHAnsi" w:cs="Arial"/>
          <w:color w:val="FF0000"/>
          <w:sz w:val="24"/>
          <w:szCs w:val="24"/>
          <w:highlight w:val="yellow"/>
          <w:lang w:val="en-US"/>
        </w:rPr>
        <w:t>mtnk</w:t>
      </w:r>
      <w:proofErr w:type="spellEnd"/>
      <w:r w:rsidRPr="00B51E30">
        <w:rPr>
          <w:rFonts w:asciiTheme="minorHAnsi" w:hAnsiTheme="minorHAnsi" w:cs="Arial"/>
          <w:color w:val="FF0000"/>
          <w:sz w:val="24"/>
          <w:szCs w:val="24"/>
          <w:highlight w:val="yellow"/>
          <w:lang w:val="en-US"/>
        </w:rPr>
        <w:t xml:space="preserve"> and move “RR-MVPN” group peering to </w:t>
      </w:r>
      <w:proofErr w:type="spellStart"/>
      <w:r w:rsidRPr="00B51E30">
        <w:rPr>
          <w:rFonts w:asciiTheme="minorHAnsi" w:hAnsiTheme="minorHAnsi" w:cs="Arial"/>
          <w:color w:val="FF0000"/>
          <w:sz w:val="24"/>
          <w:szCs w:val="24"/>
          <w:highlight w:val="yellow"/>
          <w:lang w:val="en-US"/>
        </w:rPr>
        <w:t>bloor</w:t>
      </w:r>
      <w:proofErr w:type="spellEnd"/>
      <w:r w:rsidRPr="00B51E30">
        <w:rPr>
          <w:rFonts w:asciiTheme="minorHAnsi" w:hAnsiTheme="minorHAnsi" w:cs="Arial"/>
          <w:color w:val="FF0000"/>
          <w:sz w:val="24"/>
          <w:szCs w:val="24"/>
          <w:highlight w:val="yellow"/>
          <w:lang w:val="en-US"/>
        </w:rPr>
        <w:t xml:space="preserve"> and </w:t>
      </w:r>
      <w:proofErr w:type="spellStart"/>
      <w:r w:rsidRPr="00B51E30">
        <w:rPr>
          <w:rFonts w:asciiTheme="minorHAnsi" w:hAnsiTheme="minorHAnsi" w:cs="Arial"/>
          <w:color w:val="FF0000"/>
          <w:sz w:val="24"/>
          <w:szCs w:val="24"/>
          <w:highlight w:val="yellow"/>
          <w:lang w:val="en-US"/>
        </w:rPr>
        <w:t>mtnk</w:t>
      </w:r>
      <w:proofErr w:type="spellEnd"/>
      <w:r w:rsidRPr="00B51E30">
        <w:rPr>
          <w:rFonts w:asciiTheme="minorHAnsi" w:hAnsiTheme="minorHAnsi" w:cs="Arial"/>
          <w:color w:val="FF0000"/>
          <w:sz w:val="24"/>
          <w:szCs w:val="24"/>
          <w:highlight w:val="yellow"/>
          <w:lang w:val="en-US"/>
        </w:rPr>
        <w:t>.</w:t>
      </w:r>
    </w:p>
    <w:p w14:paraId="7703FA78" w14:textId="77777777" w:rsidR="009D4F0B" w:rsidRPr="005F71E6" w:rsidRDefault="009D4F0B" w:rsidP="003A0812">
      <w:pPr>
        <w:tabs>
          <w:tab w:val="left" w:pos="-1440"/>
          <w:tab w:val="left" w:pos="-720"/>
          <w:tab w:val="left" w:pos="9356"/>
        </w:tabs>
        <w:ind w:left="426" w:right="4"/>
        <w:jc w:val="both"/>
        <w:rPr>
          <w:rFonts w:asciiTheme="minorHAnsi" w:hAnsiTheme="minorHAnsi" w:cs="Arial"/>
          <w:lang w:val="en-US"/>
        </w:rPr>
      </w:pPr>
    </w:p>
    <w:p w14:paraId="6EACB358" w14:textId="14A19754" w:rsidR="003A0812" w:rsidRPr="005F71E6" w:rsidRDefault="00097DA5" w:rsidP="003A0812">
      <w:pPr>
        <w:rPr>
          <w:rFonts w:asciiTheme="minorHAnsi" w:hAnsiTheme="minorHAnsi" w:cstheme="minorHAnsi"/>
          <w:b/>
        </w:rPr>
      </w:pPr>
      <w:r>
        <w:rPr>
          <w:rFonts w:asciiTheme="minorHAnsi" w:hAnsiTheme="minorHAnsi" w:cs="Arial"/>
          <w:b/>
          <w:highlight w:val="yellow"/>
        </w:rPr>
        <w:t/>
      </w:r>
    </w:p>
    <w:p w14:paraId="72692A95"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exit all</w:t>
      </w:r>
    </w:p>
    <w:p w14:paraId="47937A75"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configure</w:t>
      </w:r>
    </w:p>
    <w:p w14:paraId="7FCDBCBB"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router </w:t>
      </w:r>
    </w:p>
    <w:p w14:paraId="12CE5729"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p>
    <w:p w14:paraId="10F271E0"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w:t>
      </w:r>
    </w:p>
    <w:p w14:paraId="400757C5"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echo "Policy Configuration"</w:t>
      </w:r>
    </w:p>
    <w:p w14:paraId="74BEFFA6"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w:t>
      </w:r>
    </w:p>
    <w:p w14:paraId="5E627066"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policy-options</w:t>
      </w:r>
    </w:p>
    <w:p w14:paraId="017EE4E1"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begin</w:t>
      </w:r>
    </w:p>
    <w:p w14:paraId="7C1F4DD2"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policy-statement "redistribute all"</w:t>
      </w:r>
    </w:p>
    <w:p w14:paraId="57F9796F"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18B47E5A"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commit</w:t>
      </w:r>
    </w:p>
    <w:p w14:paraId="5F60132B" w14:textId="77777777" w:rsidR="003A0812" w:rsidRPr="005F71E6" w:rsidRDefault="003A0812" w:rsidP="003A0812">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03CC359C" w14:textId="77777777" w:rsidR="005B1D04" w:rsidRPr="005F71E6" w:rsidRDefault="005B1D04" w:rsidP="005B1D04">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w:t>
      </w:r>
    </w:p>
    <w:p w14:paraId="4C31651B" w14:textId="77777777" w:rsidR="005B1D04" w:rsidRPr="005F71E6" w:rsidRDefault="005B1D04" w:rsidP="005B1D04">
      <w:pPr>
        <w:pBdr>
          <w:top w:val="single" w:sz="8" w:space="1" w:color="auto"/>
          <w:left w:val="single" w:sz="8" w:space="4" w:color="auto"/>
          <w:bottom w:val="single" w:sz="8" w:space="1" w:color="auto"/>
          <w:right w:val="single" w:sz="8" w:space="4" w:color="auto"/>
        </w:pBdr>
        <w:ind w:left="432" w:hanging="432"/>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echo "BGP Configuration"</w:t>
      </w:r>
    </w:p>
    <w:p w14:paraId="1E00A8E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w:t>
      </w:r>
    </w:p>
    <w:p w14:paraId="1A5D906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spellStart"/>
      <w:r w:rsidRPr="005F71E6">
        <w:rPr>
          <w:rFonts w:asciiTheme="minorHAnsi" w:hAnsiTheme="minorHAnsi" w:cstheme="minorHAnsi"/>
          <w:color w:val="000000"/>
          <w:sz w:val="22"/>
          <w:szCs w:val="22"/>
          <w:lang w:val="en-US"/>
        </w:rPr>
        <w:t>bgp</w:t>
      </w:r>
      <w:proofErr w:type="spellEnd"/>
    </w:p>
    <w:p w14:paraId="127A5089"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ipv4 vpn-ipv4 ipv6 vpn-ipv6</w:t>
      </w:r>
    </w:p>
    <w:p w14:paraId="79704E50"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r w:rsidRPr="005F71E6">
        <w:rPr>
          <w:rFonts w:asciiTheme="minorHAnsi" w:hAnsiTheme="minorHAnsi" w:cstheme="minorHAnsi"/>
          <w:color w:val="000000"/>
          <w:sz w:val="22"/>
          <w:szCs w:val="22"/>
          <w:lang w:val="en-US"/>
        </w:rPr>
        <w:t xml:space="preserve"> hash2</w:t>
      </w:r>
    </w:p>
    <w:p w14:paraId="64795C41"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min-route-advertisement 2</w:t>
      </w:r>
    </w:p>
    <w:p w14:paraId="1ED519E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p>
    <w:p w14:paraId="7050A403"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local-as 812</w:t>
      </w:r>
    </w:p>
    <w:p w14:paraId="60B0FE26"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router-id </w:t>
      </w:r>
      <w:r w:rsidRPr="005F71E6">
        <w:rPr>
          <w:rFonts w:asciiTheme="minorHAnsi" w:hAnsiTheme="minorHAnsi" w:cstheme="minorHAnsi"/>
          <w:color w:val="000000"/>
          <w:sz w:val="22"/>
          <w:szCs w:val="22"/>
          <w:highlight w:val="yellow"/>
          <w:lang w:val="en-US"/>
        </w:rPr>
        <w:t>“loopback 0 address”</w:t>
      </w:r>
    </w:p>
    <w:p w14:paraId="0112E9C6"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group "RR"</w:t>
      </w:r>
    </w:p>
    <w:p w14:paraId="4D9F0EF8"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vpn-ipv4</w:t>
      </w:r>
    </w:p>
    <w:p w14:paraId="6A0E2938"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next-hop-self</w:t>
      </w:r>
    </w:p>
    <w:p w14:paraId="3C502894"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spellStart"/>
      <w:r w:rsidRPr="005F71E6">
        <w:rPr>
          <w:rFonts w:asciiTheme="minorHAnsi" w:hAnsiTheme="minorHAnsi" w:cstheme="minorHAnsi"/>
          <w:color w:val="000000"/>
          <w:sz w:val="22"/>
          <w:szCs w:val="22"/>
          <w:lang w:val="en-US"/>
        </w:rPr>
        <w:t>vpn</w:t>
      </w:r>
      <w:proofErr w:type="spellEnd"/>
      <w:r w:rsidRPr="005F71E6">
        <w:rPr>
          <w:rFonts w:asciiTheme="minorHAnsi" w:hAnsiTheme="minorHAnsi" w:cstheme="minorHAnsi"/>
          <w:color w:val="000000"/>
          <w:sz w:val="22"/>
          <w:szCs w:val="22"/>
          <w:lang w:val="en-US"/>
        </w:rPr>
        <w:t>-apply-export</w:t>
      </w:r>
    </w:p>
    <w:p w14:paraId="6A318A6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export "redistribute all" </w:t>
      </w:r>
    </w:p>
    <w:p w14:paraId="0998A7E8"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gramStart"/>
      <w:r w:rsidRPr="005F71E6">
        <w:rPr>
          <w:rFonts w:asciiTheme="minorHAnsi" w:hAnsiTheme="minorHAnsi" w:cstheme="minorHAnsi"/>
          <w:color w:val="000000"/>
          <w:sz w:val="22"/>
          <w:szCs w:val="22"/>
          <w:lang w:val="en-US"/>
        </w:rPr>
        <w:t>graceful-restart</w:t>
      </w:r>
      <w:proofErr w:type="gramEnd"/>
    </w:p>
    <w:p w14:paraId="406E321E"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stale-routes-time 360</w:t>
      </w:r>
    </w:p>
    <w:p w14:paraId="5E8583A3"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4317DCC8"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peer-as 812</w:t>
      </w:r>
    </w:p>
    <w:p w14:paraId="057DB2F6"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bookmarkStart w:id="213" w:name="_Hlk48913114"/>
      <w:r w:rsidRPr="005C6662">
        <w:rPr>
          <w:rFonts w:asciiTheme="minorHAnsi" w:hAnsiTheme="minorHAnsi" w:cstheme="minorHAnsi"/>
          <w:color w:val="000000"/>
          <w:sz w:val="22"/>
          <w:szCs w:val="22"/>
          <w:highlight w:val="green"/>
          <w:lang w:val="en-US"/>
        </w:rPr>
        <w:t xml:space="preserve">neighbor 66.185.86.3 </w:t>
      </w:r>
      <w:r w:rsidRPr="005C6662">
        <w:rPr>
          <w:rFonts w:asciiTheme="minorHAnsi" w:hAnsiTheme="minorHAnsi" w:cstheme="minorHAnsi"/>
          <w:color w:val="FF0000"/>
          <w:sz w:val="22"/>
          <w:szCs w:val="22"/>
          <w:highlight w:val="green"/>
          <w:lang w:val="en-US"/>
        </w:rPr>
        <w:t xml:space="preserve">&lt;--------LO0 of </w:t>
      </w:r>
      <w:r w:rsidR="00471A52" w:rsidRPr="005C6662">
        <w:rPr>
          <w:rFonts w:asciiTheme="minorHAnsi" w:hAnsiTheme="minorHAnsi" w:cstheme="minorHAnsi"/>
          <w:color w:val="FF0000"/>
          <w:sz w:val="22"/>
          <w:szCs w:val="22"/>
          <w:highlight w:val="green"/>
          <w:lang w:val="en-US"/>
        </w:rPr>
        <w:t>vpnrr01.bloor</w:t>
      </w:r>
      <w:bookmarkEnd w:id="213"/>
    </w:p>
    <w:p w14:paraId="424733BA"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r w:rsidRPr="005F71E6">
        <w:rPr>
          <w:rFonts w:asciiTheme="minorHAnsi" w:hAnsiTheme="minorHAnsi" w:cstheme="minorHAnsi"/>
          <w:color w:val="000000"/>
          <w:sz w:val="22"/>
          <w:szCs w:val="22"/>
          <w:lang w:val="en-US"/>
        </w:rPr>
        <w:t xml:space="preserve"> hash2</w:t>
      </w:r>
    </w:p>
    <w:p w14:paraId="40982E6D"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2939ECDB"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lastRenderedPageBreak/>
        <w:t xml:space="preserve">                </w:t>
      </w:r>
      <w:bookmarkStart w:id="214" w:name="_Hlk48913143"/>
      <w:r w:rsidRPr="005C6662">
        <w:rPr>
          <w:rFonts w:asciiTheme="minorHAnsi" w:hAnsiTheme="minorHAnsi" w:cstheme="minorHAnsi"/>
          <w:color w:val="000000"/>
          <w:sz w:val="22"/>
          <w:szCs w:val="22"/>
          <w:highlight w:val="green"/>
          <w:lang w:val="en-US"/>
        </w:rPr>
        <w:t xml:space="preserve">neighbor 66.185.86.4 </w:t>
      </w:r>
      <w:r w:rsidRPr="005C6662">
        <w:rPr>
          <w:rFonts w:asciiTheme="minorHAnsi" w:hAnsiTheme="minorHAnsi" w:cstheme="minorHAnsi"/>
          <w:color w:val="FF0000"/>
          <w:sz w:val="22"/>
          <w:szCs w:val="22"/>
          <w:highlight w:val="green"/>
          <w:lang w:val="en-US"/>
        </w:rPr>
        <w:t xml:space="preserve">&lt;--------LO0 of </w:t>
      </w:r>
      <w:r w:rsidR="00471A52" w:rsidRPr="005C6662">
        <w:rPr>
          <w:rFonts w:asciiTheme="minorHAnsi" w:hAnsiTheme="minorHAnsi" w:cstheme="minorHAnsi"/>
          <w:color w:val="FF0000"/>
          <w:sz w:val="22"/>
          <w:szCs w:val="22"/>
          <w:highlight w:val="green"/>
          <w:lang w:val="en-US"/>
        </w:rPr>
        <w:t>vpnrr01.mtnk</w:t>
      </w:r>
      <w:bookmarkEnd w:id="214"/>
    </w:p>
    <w:p w14:paraId="2E405E8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r w:rsidRPr="005F71E6">
        <w:rPr>
          <w:rFonts w:asciiTheme="minorHAnsi" w:hAnsiTheme="minorHAnsi" w:cstheme="minorHAnsi"/>
          <w:color w:val="000000"/>
          <w:sz w:val="22"/>
          <w:szCs w:val="22"/>
          <w:lang w:val="en-US"/>
        </w:rPr>
        <w:t xml:space="preserve"> hash2</w:t>
      </w:r>
    </w:p>
    <w:p w14:paraId="767854F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01613ADE" w14:textId="77777777" w:rsidR="005B1D04"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0A1BF8BF"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Pr="005F71E6">
        <w:rPr>
          <w:rFonts w:asciiTheme="minorHAnsi" w:hAnsiTheme="minorHAnsi" w:cstheme="minorHAnsi"/>
          <w:color w:val="000000"/>
          <w:sz w:val="22"/>
          <w:szCs w:val="22"/>
          <w:lang w:val="en-US"/>
        </w:rPr>
        <w:t>group "DGW"</w:t>
      </w:r>
    </w:p>
    <w:p w14:paraId="6E225D4D"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next-hop-self</w:t>
      </w:r>
    </w:p>
    <w:p w14:paraId="376234DE"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spellStart"/>
      <w:r w:rsidRPr="005F71E6">
        <w:rPr>
          <w:rFonts w:asciiTheme="minorHAnsi" w:hAnsiTheme="minorHAnsi" w:cstheme="minorHAnsi"/>
          <w:color w:val="000000"/>
          <w:sz w:val="22"/>
          <w:szCs w:val="22"/>
          <w:lang w:val="en-US"/>
        </w:rPr>
        <w:t>vpn</w:t>
      </w:r>
      <w:proofErr w:type="spellEnd"/>
      <w:r w:rsidRPr="005F71E6">
        <w:rPr>
          <w:rFonts w:asciiTheme="minorHAnsi" w:hAnsiTheme="minorHAnsi" w:cstheme="minorHAnsi"/>
          <w:color w:val="000000"/>
          <w:sz w:val="22"/>
          <w:szCs w:val="22"/>
          <w:lang w:val="en-US"/>
        </w:rPr>
        <w:t>-apply-export</w:t>
      </w:r>
    </w:p>
    <w:p w14:paraId="4D92FB72"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export "redistribute all" </w:t>
      </w:r>
    </w:p>
    <w:p w14:paraId="1AC5133E"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gramStart"/>
      <w:r w:rsidRPr="005F71E6">
        <w:rPr>
          <w:rFonts w:asciiTheme="minorHAnsi" w:hAnsiTheme="minorHAnsi" w:cstheme="minorHAnsi"/>
          <w:color w:val="000000"/>
          <w:sz w:val="22"/>
          <w:szCs w:val="22"/>
          <w:lang w:val="en-US"/>
        </w:rPr>
        <w:t>graceful-restart</w:t>
      </w:r>
      <w:proofErr w:type="gramEnd"/>
    </w:p>
    <w:p w14:paraId="157FE84D"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stale-routes-time 360</w:t>
      </w:r>
    </w:p>
    <w:p w14:paraId="66FF7CFB"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726A8D0F" w14:textId="77777777" w:rsidR="00261C9E" w:rsidRPr="005F71E6" w:rsidRDefault="00261C9E" w:rsidP="00261C9E">
      <w:pPr>
        <w:pBdr>
          <w:top w:val="single" w:sz="8" w:space="1" w:color="auto"/>
          <w:left w:val="single" w:sz="8" w:space="4" w:color="auto"/>
          <w:bottom w:val="single" w:sz="8" w:space="1" w:color="auto"/>
          <w:right w:val="single" w:sz="8" w:space="4" w:color="auto"/>
        </w:pBdr>
        <w:ind w:firstLine="720"/>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peer-as 812</w:t>
      </w:r>
    </w:p>
    <w:p w14:paraId="7CB27D85" w14:textId="021520F5"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gramStart"/>
      <w:r w:rsidRPr="005F71E6">
        <w:rPr>
          <w:rFonts w:asciiTheme="minorHAnsi" w:hAnsiTheme="minorHAnsi" w:cstheme="minorHAnsi"/>
          <w:color w:val="000000"/>
          <w:sz w:val="22"/>
          <w:szCs w:val="22"/>
          <w:lang w:val="en-US"/>
        </w:rPr>
        <w:t xml:space="preserve">neighbor  </w:t>
      </w:r>
      <w:proofErr w:type="spellStart"/>
      <w:r w:rsidRPr="005F71E6">
        <w:rPr>
          <w:rFonts w:asciiTheme="minorHAnsi" w:hAnsiTheme="minorHAnsi" w:cstheme="minorHAnsi"/>
          <w:color w:val="000000"/>
          <w:sz w:val="22"/>
          <w:szCs w:val="22"/>
          <w:lang w:val="en-US"/>
        </w:rPr>
        <w:t>x.x.x.x</w:t>
      </w:r>
      <w:proofErr w:type="spellEnd"/>
      <w:proofErr w:type="gram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668647EE"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proofErr w:type="gramStart"/>
      <w:r w:rsidRPr="005F71E6">
        <w:rPr>
          <w:rFonts w:asciiTheme="minorHAnsi" w:hAnsiTheme="minorHAnsi" w:cstheme="minorHAnsi"/>
          <w:color w:val="000000"/>
          <w:sz w:val="22"/>
          <w:szCs w:val="22"/>
          <w:highlight w:val="yellow"/>
          <w:lang w:val="en-US"/>
        </w:rPr>
        <w:t>"</w:t>
      </w:r>
      <w:r w:rsidRPr="005F71E6">
        <w:rPr>
          <w:rFonts w:asciiTheme="minorHAnsi" w:hAnsiTheme="minorHAnsi" w:cstheme="minorHAnsi"/>
          <w:color w:val="000000"/>
          <w:sz w:val="22"/>
          <w:szCs w:val="22"/>
          <w:lang w:val="en-US"/>
        </w:rPr>
        <w:t xml:space="preserve">  hash</w:t>
      </w:r>
      <w:proofErr w:type="gramEnd"/>
      <w:r w:rsidRPr="005F71E6">
        <w:rPr>
          <w:rFonts w:asciiTheme="minorHAnsi" w:hAnsiTheme="minorHAnsi" w:cstheme="minorHAnsi"/>
          <w:color w:val="000000"/>
          <w:sz w:val="22"/>
          <w:szCs w:val="22"/>
          <w:lang w:val="en-US"/>
        </w:rPr>
        <w:t>2</w:t>
      </w:r>
    </w:p>
    <w:p w14:paraId="488275F6"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4FF44BE9" w14:textId="4FB51AA4"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neighbor </w:t>
      </w:r>
      <w:proofErr w:type="spellStart"/>
      <w:r w:rsidRPr="005F71E6">
        <w:rPr>
          <w:rFonts w:asciiTheme="minorHAnsi" w:hAnsiTheme="minorHAnsi" w:cstheme="minorHAnsi"/>
          <w:color w:val="000000"/>
          <w:sz w:val="22"/>
          <w:szCs w:val="22"/>
          <w:lang w:val="en-US"/>
        </w:rPr>
        <w:t>x.x.x.x</w:t>
      </w:r>
      <w:proofErr w:type="spell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6A1118E9"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r w:rsidRPr="005F71E6">
        <w:rPr>
          <w:rFonts w:asciiTheme="minorHAnsi" w:hAnsiTheme="minorHAnsi" w:cstheme="minorHAnsi"/>
          <w:color w:val="000000"/>
          <w:sz w:val="22"/>
          <w:szCs w:val="22"/>
          <w:lang w:val="en-US"/>
        </w:rPr>
        <w:t xml:space="preserve"> hash2</w:t>
      </w:r>
    </w:p>
    <w:p w14:paraId="2CF598BC"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64F121F6" w14:textId="77777777" w:rsidR="00261C9E" w:rsidRPr="005F71E6" w:rsidRDefault="00261C9E" w:rsidP="00261C9E">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11B0C704" w14:textId="77777777" w:rsidR="00261C9E" w:rsidRDefault="00261C9E"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p>
    <w:p w14:paraId="45CFA677"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Pr="005F71E6">
        <w:rPr>
          <w:rFonts w:asciiTheme="minorHAnsi" w:hAnsiTheme="minorHAnsi" w:cstheme="minorHAnsi"/>
          <w:color w:val="000000"/>
          <w:sz w:val="22"/>
          <w:szCs w:val="22"/>
          <w:lang w:val="en-US"/>
        </w:rPr>
        <w:t>group "IPv6-RR"</w:t>
      </w:r>
    </w:p>
    <w:p w14:paraId="4A31FE0B"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description "Upstream IPv6 Peer"</w:t>
      </w:r>
    </w:p>
    <w:p w14:paraId="7AEBCB87"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ipv6</w:t>
      </w:r>
    </w:p>
    <w:p w14:paraId="42EBEA96"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next-hop-self</w:t>
      </w:r>
    </w:p>
    <w:p w14:paraId="6F934FBC"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type internal</w:t>
      </w:r>
    </w:p>
    <w:p w14:paraId="0166D7F0"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export "REDISTRIBUTE_IPv6_ALL" "ADD_PHUB_TAG" "ACCEPT"</w:t>
      </w:r>
    </w:p>
    <w:p w14:paraId="6176B062" w14:textId="6414B92F"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neighbor x:x:x:x:x:x:x:x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21598129" w14:textId="40373B6B"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000000"/>
          <w:sz w:val="22"/>
          <w:szCs w:val="22"/>
          <w:lang w:val="en-CA"/>
        </w:rPr>
        <w:t xml:space="preserve">description </w:t>
      </w:r>
      <w:r w:rsidRPr="005F71E6">
        <w:rPr>
          <w:rFonts w:asciiTheme="minorHAnsi" w:hAnsiTheme="minorHAnsi" w:cstheme="minorHAnsi"/>
          <w:color w:val="FF0000"/>
          <w:sz w:val="22"/>
          <w:szCs w:val="22"/>
          <w:lang w:val="en-CA"/>
        </w:rPr>
        <w:t>"</w:t>
      </w:r>
      <w:r w:rsidRPr="005F71E6">
        <w:rPr>
          <w:rFonts w:asciiTheme="minorHAnsi" w:hAnsiTheme="minorHAnsi" w:cstheme="minorHAnsi"/>
          <w:color w:val="FF0000"/>
          <w:sz w:val="22"/>
          <w:szCs w:val="22"/>
          <w:lang w:val="en-US"/>
        </w:rPr>
        <w:t xml:space="preserve"> </w:t>
      </w:r>
      <w:r w:rsidRPr="005F71E6">
        <w:rPr>
          <w:rFonts w:asciiTheme="minorHAnsi" w:hAnsiTheme="minorHAnsi" w:cstheme="minorHAnsi"/>
          <w:color w:val="FF0000"/>
          <w:sz w:val="22"/>
          <w:szCs w:val="22"/>
          <w:lang w:val="en-CA"/>
        </w:rPr>
        <w:t>BGP Peer</w:t>
      </w:r>
      <w:r w:rsidR="0066193F">
        <w:rPr>
          <w:rFonts w:asciiTheme="minorHAnsi" w:hAnsiTheme="minorHAnsi" w:cstheme="minorHAnsi"/>
          <w:color w:val="FF0000"/>
          <w:sz w:val="22"/>
          <w:szCs w:val="22"/>
          <w:lang w:val="en-CA"/>
        </w:rPr>
        <w:t xml:space="preserve"> to </w:t>
      </w:r>
      <w:r>
        <w:rPr>
          <w:rFonts w:asciiTheme="minorHAnsi" w:hAnsiTheme="minorHAnsi" w:cstheme="minorHAnsi"/>
          <w:color w:val="FF0000"/>
          <w:sz w:val="22"/>
          <w:szCs w:val="22"/>
          <w:highlight w:val="yellow"/>
          <w:lang w:val="en-US"/>
        </w:rPr>
        <w:t/>
      </w:r>
      <w:r w:rsidRPr="005F71E6">
        <w:rPr>
          <w:rFonts w:asciiTheme="minorHAnsi" w:hAnsiTheme="minorHAnsi" w:cstheme="minorHAnsi"/>
          <w:color w:val="FF0000"/>
          <w:sz w:val="22"/>
          <w:szCs w:val="22"/>
          <w:lang w:val="en-CA"/>
        </w:rPr>
        <w:t>"</w:t>
      </w:r>
    </w:p>
    <w:p w14:paraId="01BCD3DF"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CA"/>
        </w:rPr>
        <w:t xml:space="preserve">                    </w:t>
      </w:r>
      <w:r w:rsidRPr="005F71E6">
        <w:rPr>
          <w:rFonts w:asciiTheme="minorHAnsi" w:hAnsiTheme="minorHAnsi" w:cstheme="minorHAnsi"/>
          <w:color w:val="000000"/>
          <w:sz w:val="22"/>
          <w:szCs w:val="22"/>
          <w:lang w:val="en-US"/>
        </w:rPr>
        <w:t>authentication-key "&lt;Password&gt;" hash2</w:t>
      </w:r>
    </w:p>
    <w:p w14:paraId="4418BA8C"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03B970F8" w14:textId="78E1C6C9" w:rsidR="0066193F"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FF0000"/>
          <w:sz w:val="22"/>
          <w:szCs w:val="22"/>
          <w:lang w:val="en-US"/>
        </w:rPr>
      </w:pPr>
      <w:r w:rsidRPr="005F71E6">
        <w:rPr>
          <w:rFonts w:asciiTheme="minorHAnsi" w:hAnsiTheme="minorHAnsi" w:cstheme="minorHAnsi"/>
          <w:color w:val="000000"/>
          <w:sz w:val="22"/>
          <w:szCs w:val="22"/>
          <w:lang w:val="en-US"/>
        </w:rPr>
        <w:t xml:space="preserve">                </w:t>
      </w:r>
      <w:proofErr w:type="gramStart"/>
      <w:r w:rsidRPr="005F71E6">
        <w:rPr>
          <w:rFonts w:asciiTheme="minorHAnsi" w:hAnsiTheme="minorHAnsi" w:cstheme="minorHAnsi"/>
          <w:color w:val="000000"/>
          <w:sz w:val="22"/>
          <w:szCs w:val="22"/>
          <w:lang w:val="en-US"/>
        </w:rPr>
        <w:t>neighbor  x</w:t>
      </w:r>
      <w:proofErr w:type="gramEnd"/>
      <w:r w:rsidRPr="005F71E6">
        <w:rPr>
          <w:rFonts w:asciiTheme="minorHAnsi" w:hAnsiTheme="minorHAnsi" w:cstheme="minorHAnsi"/>
          <w:color w:val="000000"/>
          <w:sz w:val="22"/>
          <w:szCs w:val="22"/>
          <w:lang w:val="en-US"/>
        </w:rPr>
        <w:t xml:space="preserve">:x:x:x:x:x:x:x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7C2F97FB" w14:textId="3A30856D"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000000"/>
          <w:sz w:val="22"/>
          <w:szCs w:val="22"/>
          <w:lang w:val="en-CA"/>
        </w:rPr>
        <w:t xml:space="preserve">description </w:t>
      </w:r>
      <w:r w:rsidRPr="005F71E6">
        <w:rPr>
          <w:rFonts w:asciiTheme="minorHAnsi" w:hAnsiTheme="minorHAnsi" w:cstheme="minorHAnsi"/>
          <w:color w:val="FF0000"/>
          <w:sz w:val="22"/>
          <w:szCs w:val="22"/>
          <w:lang w:val="en-CA"/>
        </w:rPr>
        <w:t>" BGP Peer</w:t>
      </w:r>
      <w:r w:rsidR="0066193F">
        <w:rPr>
          <w:rFonts w:asciiTheme="minorHAnsi" w:hAnsiTheme="minorHAnsi" w:cstheme="minorHAnsi"/>
          <w:color w:val="FF0000"/>
          <w:sz w:val="22"/>
          <w:szCs w:val="22"/>
          <w:lang w:val="en-CA"/>
        </w:rPr>
        <w:t xml:space="preserve"> </w:t>
      </w:r>
      <w:r>
        <w:rPr>
          <w:rFonts w:asciiTheme="minorHAnsi" w:hAnsiTheme="minorHAnsi" w:cstheme="minorHAnsi"/>
          <w:color w:val="FF0000"/>
          <w:sz w:val="22"/>
          <w:szCs w:val="22"/>
          <w:highlight w:val="yellow"/>
          <w:lang w:val="en-CA"/>
        </w:rPr>
        <w:t/>
      </w:r>
      <w:r w:rsidRPr="005F71E6">
        <w:rPr>
          <w:rFonts w:asciiTheme="minorHAnsi" w:hAnsiTheme="minorHAnsi" w:cstheme="minorHAnsi"/>
          <w:color w:val="FF0000"/>
          <w:sz w:val="22"/>
          <w:szCs w:val="22"/>
          <w:lang w:val="en-CA"/>
        </w:rPr>
        <w:t>"</w:t>
      </w:r>
    </w:p>
    <w:p w14:paraId="48E679BC"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CA"/>
        </w:rPr>
        <w:t xml:space="preserve">                    </w:t>
      </w:r>
      <w:r w:rsidRPr="005F71E6">
        <w:rPr>
          <w:rFonts w:asciiTheme="minorHAnsi" w:hAnsiTheme="minorHAnsi" w:cstheme="minorHAnsi"/>
          <w:color w:val="000000"/>
          <w:sz w:val="22"/>
          <w:szCs w:val="22"/>
          <w:lang w:val="en-US"/>
        </w:rPr>
        <w:t xml:space="preserve">authentication-key </w:t>
      </w:r>
      <w:r w:rsidRPr="005F71E6">
        <w:rPr>
          <w:rFonts w:asciiTheme="minorHAnsi" w:hAnsiTheme="minorHAnsi" w:cstheme="minorHAnsi"/>
          <w:color w:val="000000"/>
          <w:sz w:val="22"/>
          <w:szCs w:val="22"/>
          <w:highlight w:val="yellow"/>
          <w:lang w:val="en-US"/>
        </w:rPr>
        <w:t>"&lt;Password&gt;"</w:t>
      </w:r>
      <w:r w:rsidRPr="005F71E6">
        <w:rPr>
          <w:rFonts w:asciiTheme="minorHAnsi" w:hAnsiTheme="minorHAnsi" w:cstheme="minorHAnsi"/>
          <w:color w:val="000000"/>
          <w:sz w:val="22"/>
          <w:szCs w:val="22"/>
          <w:lang w:val="en-US"/>
        </w:rPr>
        <w:t xml:space="preserve"> hash2</w:t>
      </w:r>
    </w:p>
    <w:p w14:paraId="4CD8FD62"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3B7D7B82" w14:textId="77777777" w:rsidR="008E2BFA" w:rsidRPr="005F71E6" w:rsidRDefault="008E2BFA" w:rsidP="008E2BFA">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57F7FB13"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group "static-BGP"</w:t>
      </w:r>
    </w:p>
    <w:p w14:paraId="5F67E15D"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ipv4</w:t>
      </w:r>
    </w:p>
    <w:p w14:paraId="2F3DA858"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6B6FFF99"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group "dynamic-BGP"</w:t>
      </w:r>
    </w:p>
    <w:p w14:paraId="42AD834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ipv4</w:t>
      </w:r>
    </w:p>
    <w:p w14:paraId="1592D80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3D770B3E"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1AF71CE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group "RR-MVPN"</w:t>
      </w:r>
    </w:p>
    <w:p w14:paraId="151D4395"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shutdown</w:t>
      </w:r>
    </w:p>
    <w:p w14:paraId="1EB6674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family vpn-ipv4 mvpn-ipv4</w:t>
      </w:r>
    </w:p>
    <w:p w14:paraId="56A5A2FA"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next-hop-self</w:t>
      </w:r>
    </w:p>
    <w:p w14:paraId="2B6A3EE4"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proofErr w:type="spellStart"/>
      <w:r w:rsidRPr="005F71E6">
        <w:rPr>
          <w:rFonts w:asciiTheme="minorHAnsi" w:hAnsiTheme="minorHAnsi" w:cstheme="minorHAnsi"/>
          <w:color w:val="000000"/>
          <w:sz w:val="22"/>
          <w:szCs w:val="22"/>
          <w:lang w:val="en-US"/>
        </w:rPr>
        <w:t>vpn</w:t>
      </w:r>
      <w:proofErr w:type="spellEnd"/>
      <w:r w:rsidRPr="005F71E6">
        <w:rPr>
          <w:rFonts w:asciiTheme="minorHAnsi" w:hAnsiTheme="minorHAnsi" w:cstheme="minorHAnsi"/>
          <w:color w:val="000000"/>
          <w:sz w:val="22"/>
          <w:szCs w:val="22"/>
          <w:lang w:val="en-US"/>
        </w:rPr>
        <w:t>-apply-export</w:t>
      </w:r>
    </w:p>
    <w:p w14:paraId="25FB8426"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export "redistribute all" </w:t>
      </w:r>
    </w:p>
    <w:p w14:paraId="3D097F0B"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lastRenderedPageBreak/>
        <w:t xml:space="preserve">                </w:t>
      </w:r>
      <w:proofErr w:type="gramStart"/>
      <w:r w:rsidRPr="005F71E6">
        <w:rPr>
          <w:rFonts w:asciiTheme="minorHAnsi" w:hAnsiTheme="minorHAnsi" w:cstheme="minorHAnsi"/>
          <w:color w:val="000000"/>
          <w:sz w:val="22"/>
          <w:szCs w:val="22"/>
          <w:lang w:val="en-US"/>
        </w:rPr>
        <w:t>graceful-restart</w:t>
      </w:r>
      <w:proofErr w:type="gramEnd"/>
    </w:p>
    <w:p w14:paraId="305BAFA6"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stale-routes-time 360</w:t>
      </w:r>
    </w:p>
    <w:p w14:paraId="486E474D"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49B22033"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peer-as 812</w:t>
      </w:r>
    </w:p>
    <w:p w14:paraId="518A2C74"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r w:rsidR="00471A52" w:rsidRPr="005F71E6">
        <w:rPr>
          <w:rFonts w:asciiTheme="minorHAnsi" w:hAnsiTheme="minorHAnsi" w:cstheme="minorHAnsi"/>
          <w:color w:val="000000"/>
          <w:sz w:val="22"/>
          <w:szCs w:val="22"/>
          <w:highlight w:val="yellow"/>
          <w:lang w:val="en-US"/>
        </w:rPr>
        <w:t>neighbor 66.185.86.3</w:t>
      </w:r>
      <w:r w:rsidR="00471A52" w:rsidRPr="005F71E6">
        <w:rPr>
          <w:rFonts w:asciiTheme="minorHAnsi" w:hAnsiTheme="minorHAnsi" w:cstheme="minorHAnsi"/>
          <w:color w:val="000000"/>
          <w:sz w:val="22"/>
          <w:szCs w:val="22"/>
          <w:lang w:val="en-US"/>
        </w:rPr>
        <w:t xml:space="preserve"> </w:t>
      </w:r>
      <w:r w:rsidR="00471A52" w:rsidRPr="005F71E6">
        <w:rPr>
          <w:rFonts w:asciiTheme="minorHAnsi" w:hAnsiTheme="minorHAnsi" w:cstheme="minorHAnsi"/>
          <w:color w:val="FF0000"/>
          <w:sz w:val="22"/>
          <w:szCs w:val="22"/>
          <w:lang w:val="en-US"/>
        </w:rPr>
        <w:t xml:space="preserve">&lt;--------LO0 of </w:t>
      </w:r>
      <w:r w:rsidR="00471A52" w:rsidRPr="00471A52">
        <w:rPr>
          <w:rFonts w:asciiTheme="minorHAnsi" w:hAnsiTheme="minorHAnsi" w:cstheme="minorHAnsi"/>
          <w:color w:val="FF0000"/>
          <w:sz w:val="22"/>
          <w:szCs w:val="22"/>
          <w:lang w:val="en-US"/>
        </w:rPr>
        <w:t>vpnrr01.bloor</w:t>
      </w:r>
    </w:p>
    <w:p w14:paraId="3CD83582"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proofErr w:type="gramStart"/>
      <w:r w:rsidRPr="005F71E6">
        <w:rPr>
          <w:rFonts w:asciiTheme="minorHAnsi" w:hAnsiTheme="minorHAnsi" w:cstheme="minorHAnsi"/>
          <w:color w:val="000000"/>
          <w:sz w:val="22"/>
          <w:szCs w:val="22"/>
          <w:highlight w:val="yellow"/>
          <w:lang w:val="en-US"/>
        </w:rPr>
        <w:t>"</w:t>
      </w:r>
      <w:r w:rsidRPr="005F71E6">
        <w:rPr>
          <w:rFonts w:asciiTheme="minorHAnsi" w:hAnsiTheme="minorHAnsi" w:cstheme="minorHAnsi"/>
          <w:color w:val="000000"/>
          <w:sz w:val="22"/>
          <w:szCs w:val="22"/>
          <w:lang w:val="en-US"/>
        </w:rPr>
        <w:t xml:space="preserve">  hash</w:t>
      </w:r>
      <w:proofErr w:type="gramEnd"/>
      <w:r w:rsidRPr="005F71E6">
        <w:rPr>
          <w:rFonts w:asciiTheme="minorHAnsi" w:hAnsiTheme="minorHAnsi" w:cstheme="minorHAnsi"/>
          <w:color w:val="000000"/>
          <w:sz w:val="22"/>
          <w:szCs w:val="22"/>
          <w:lang w:val="en-US"/>
        </w:rPr>
        <w:t>2</w:t>
      </w:r>
    </w:p>
    <w:p w14:paraId="4D898E1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311E298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w:t>
      </w:r>
      <w:r w:rsidR="00471A52" w:rsidRPr="005F71E6">
        <w:rPr>
          <w:rFonts w:asciiTheme="minorHAnsi" w:hAnsiTheme="minorHAnsi" w:cstheme="minorHAnsi"/>
          <w:color w:val="000000"/>
          <w:sz w:val="22"/>
          <w:szCs w:val="22"/>
          <w:highlight w:val="yellow"/>
          <w:lang w:val="en-US"/>
        </w:rPr>
        <w:t>neighbor 66.185.86.4</w:t>
      </w:r>
      <w:r w:rsidR="00471A52" w:rsidRPr="005F71E6">
        <w:rPr>
          <w:rFonts w:asciiTheme="minorHAnsi" w:hAnsiTheme="minorHAnsi" w:cstheme="minorHAnsi"/>
          <w:color w:val="000000"/>
          <w:sz w:val="22"/>
          <w:szCs w:val="22"/>
          <w:lang w:val="en-US"/>
        </w:rPr>
        <w:t xml:space="preserve"> </w:t>
      </w:r>
      <w:r w:rsidR="00471A52" w:rsidRPr="005F71E6">
        <w:rPr>
          <w:rFonts w:asciiTheme="minorHAnsi" w:hAnsiTheme="minorHAnsi" w:cstheme="minorHAnsi"/>
          <w:color w:val="FF0000"/>
          <w:sz w:val="22"/>
          <w:szCs w:val="22"/>
          <w:lang w:val="en-US"/>
        </w:rPr>
        <w:t xml:space="preserve">&lt;--------LO0 of </w:t>
      </w:r>
      <w:r w:rsidR="00471A52" w:rsidRPr="00471A52">
        <w:rPr>
          <w:rFonts w:asciiTheme="minorHAnsi" w:hAnsiTheme="minorHAnsi" w:cstheme="minorHAnsi"/>
          <w:color w:val="FF0000"/>
          <w:sz w:val="22"/>
          <w:szCs w:val="22"/>
          <w:lang w:val="en-US"/>
        </w:rPr>
        <w:t>vpnrr01.mtnk</w:t>
      </w:r>
    </w:p>
    <w:p w14:paraId="6D2D14CF"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authentication-key </w:t>
      </w:r>
      <w:r w:rsidRPr="005F71E6">
        <w:rPr>
          <w:rFonts w:asciiTheme="minorHAnsi" w:hAnsiTheme="minorHAnsi" w:cstheme="minorHAnsi"/>
          <w:color w:val="000000"/>
          <w:sz w:val="22"/>
          <w:szCs w:val="22"/>
          <w:highlight w:val="yellow"/>
          <w:lang w:val="en-US"/>
        </w:rPr>
        <w:t>"&lt;Password&gt;</w:t>
      </w:r>
      <w:proofErr w:type="gramStart"/>
      <w:r w:rsidRPr="005F71E6">
        <w:rPr>
          <w:rFonts w:asciiTheme="minorHAnsi" w:hAnsiTheme="minorHAnsi" w:cstheme="minorHAnsi"/>
          <w:color w:val="000000"/>
          <w:sz w:val="22"/>
          <w:szCs w:val="22"/>
          <w:highlight w:val="yellow"/>
          <w:lang w:val="en-US"/>
        </w:rPr>
        <w:t>"</w:t>
      </w:r>
      <w:r w:rsidRPr="005F71E6">
        <w:rPr>
          <w:rFonts w:asciiTheme="minorHAnsi" w:hAnsiTheme="minorHAnsi" w:cstheme="minorHAnsi"/>
          <w:color w:val="000000"/>
          <w:sz w:val="22"/>
          <w:szCs w:val="22"/>
          <w:lang w:val="en-US"/>
        </w:rPr>
        <w:t xml:space="preserve">  hash</w:t>
      </w:r>
      <w:proofErr w:type="gramEnd"/>
      <w:r w:rsidRPr="005F71E6">
        <w:rPr>
          <w:rFonts w:asciiTheme="minorHAnsi" w:hAnsiTheme="minorHAnsi" w:cstheme="minorHAnsi"/>
          <w:color w:val="000000"/>
          <w:sz w:val="22"/>
          <w:szCs w:val="22"/>
          <w:lang w:val="en-US"/>
        </w:rPr>
        <w:t>2</w:t>
      </w:r>
    </w:p>
    <w:p w14:paraId="75843C70"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 xml:space="preserve">                exit</w:t>
      </w:r>
    </w:p>
    <w:p w14:paraId="6D0F7C9C" w14:textId="77777777" w:rsidR="005B1D04" w:rsidRPr="005F71E6" w:rsidRDefault="005B1D04" w:rsidP="005B1D04">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r w:rsidRPr="005F71E6">
        <w:rPr>
          <w:rFonts w:asciiTheme="minorHAnsi" w:hAnsiTheme="minorHAnsi" w:cstheme="minorHAnsi"/>
          <w:color w:val="000000"/>
          <w:sz w:val="22"/>
          <w:szCs w:val="22"/>
          <w:lang w:val="en-US"/>
        </w:rPr>
        <w:t>exit all</w:t>
      </w:r>
    </w:p>
    <w:p w14:paraId="062C6A7B" w14:textId="77777777" w:rsidR="003A0812" w:rsidRPr="005F71E6" w:rsidRDefault="003A0812" w:rsidP="003A0812">
      <w:pPr>
        <w:pBdr>
          <w:top w:val="single" w:sz="8" w:space="1" w:color="auto"/>
          <w:left w:val="single" w:sz="8" w:space="4" w:color="auto"/>
          <w:bottom w:val="single" w:sz="8" w:space="1" w:color="auto"/>
          <w:right w:val="single" w:sz="8" w:space="4" w:color="auto"/>
        </w:pBdr>
        <w:rPr>
          <w:rFonts w:asciiTheme="minorHAnsi" w:hAnsiTheme="minorHAnsi" w:cstheme="minorHAnsi"/>
          <w:color w:val="000000"/>
          <w:sz w:val="22"/>
          <w:szCs w:val="22"/>
          <w:lang w:val="en-US"/>
        </w:rPr>
      </w:pPr>
      <w:proofErr w:type="gramStart"/>
      <w:r w:rsidRPr="005F71E6">
        <w:rPr>
          <w:rFonts w:asciiTheme="minorHAnsi" w:hAnsiTheme="minorHAnsi" w:cstheme="minorHAnsi"/>
          <w:color w:val="000000"/>
          <w:sz w:val="22"/>
          <w:szCs w:val="22"/>
          <w:lang w:val="en-US"/>
        </w:rPr>
        <w:t>admin</w:t>
      </w:r>
      <w:proofErr w:type="gramEnd"/>
      <w:r w:rsidRPr="005F71E6">
        <w:rPr>
          <w:rFonts w:asciiTheme="minorHAnsi" w:hAnsiTheme="minorHAnsi" w:cstheme="minorHAnsi"/>
          <w:color w:val="000000"/>
          <w:sz w:val="22"/>
          <w:szCs w:val="22"/>
          <w:lang w:val="en-US"/>
        </w:rPr>
        <w:t xml:space="preserve"> save</w:t>
      </w:r>
    </w:p>
    <w:p w14:paraId="70FDA342"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Note: Please set the next hop correctly at policy “redistribute all”. The next hop address shall be the “system” IP.</w:t>
      </w:r>
    </w:p>
    <w:p w14:paraId="4D6D0C1E"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6B76BF86"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459E75B6"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15" w:name="_Toc358030299"/>
      <w:bookmarkStart w:id="216" w:name="_Toc370457123"/>
      <w:bookmarkStart w:id="217" w:name="_Toc421006017"/>
      <w:bookmarkStart w:id="218" w:name="_Toc85536817"/>
      <w:r w:rsidRPr="005F71E6">
        <w:rPr>
          <w:rFonts w:asciiTheme="minorHAnsi" w:hAnsiTheme="minorHAnsi" w:cs="Arial"/>
          <w:b/>
          <w:sz w:val="24"/>
          <w:lang w:val="en-US"/>
        </w:rPr>
        <w:t>5.4.9 LDP configurations</w:t>
      </w:r>
      <w:bookmarkEnd w:id="215"/>
      <w:bookmarkEnd w:id="216"/>
      <w:bookmarkEnd w:id="217"/>
      <w:bookmarkEnd w:id="218"/>
    </w:p>
    <w:p w14:paraId="6B168EA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Same as DGW and AGW at regular PHUB, </w:t>
      </w:r>
      <w:proofErr w:type="spellStart"/>
      <w:r w:rsidRPr="005F71E6">
        <w:rPr>
          <w:rFonts w:asciiTheme="minorHAnsi" w:hAnsiTheme="minorHAnsi" w:cs="Arial"/>
          <w:lang w:val="en-US"/>
        </w:rPr>
        <w:t>vDGW</w:t>
      </w:r>
      <w:proofErr w:type="spellEnd"/>
      <w:r w:rsidRPr="005F71E6">
        <w:rPr>
          <w:rFonts w:asciiTheme="minorHAnsi" w:hAnsiTheme="minorHAnsi" w:cs="Arial"/>
          <w:lang w:val="en-US"/>
        </w:rPr>
        <w:t xml:space="preserve"> and AGW establish LDP adjacency / session with direct connected peers. The </w:t>
      </w:r>
      <w:r w:rsidR="00541B3B">
        <w:rPr>
          <w:rFonts w:asciiTheme="minorHAnsi" w:hAnsiTheme="minorHAnsi" w:cs="Arial"/>
          <w:lang w:val="en-US"/>
        </w:rPr>
        <w:t>DGW</w:t>
      </w:r>
      <w:r w:rsidRPr="005F71E6">
        <w:rPr>
          <w:rFonts w:asciiTheme="minorHAnsi" w:hAnsiTheme="minorHAnsi" w:cs="Arial"/>
          <w:lang w:val="en-US"/>
        </w:rPr>
        <w:t xml:space="preserve"> will setup LDP adjacency with direct connected AGW and/or </w:t>
      </w:r>
      <w:r w:rsidR="00541B3B">
        <w:rPr>
          <w:rFonts w:asciiTheme="minorHAnsi" w:hAnsiTheme="minorHAnsi" w:cs="Arial"/>
          <w:lang w:val="en-US"/>
        </w:rPr>
        <w:t>DGW</w:t>
      </w:r>
      <w:r w:rsidRPr="005F71E6">
        <w:rPr>
          <w:rFonts w:asciiTheme="minorHAnsi" w:hAnsiTheme="minorHAnsi" w:cs="Arial"/>
          <w:lang w:val="en-US"/>
        </w:rPr>
        <w:t xml:space="preserve"> as follow. In addition, the LDP adjacency should be established on inter-AGW link for both OSPF area 0 and area X (non-area 0). </w:t>
      </w:r>
    </w:p>
    <w:p w14:paraId="5B6C483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641BE110"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Please refer to section 4.2.3 for interface details.</w:t>
      </w:r>
    </w:p>
    <w:p w14:paraId="1C9616A7" w14:textId="2CDD7AD2" w:rsidR="003A0812" w:rsidRPr="005F71E6" w:rsidRDefault="00097DA5" w:rsidP="003A0812">
      <w:pPr>
        <w:tabs>
          <w:tab w:val="left" w:pos="-1440"/>
          <w:tab w:val="left" w:pos="-720"/>
        </w:tabs>
        <w:spacing w:before="120"/>
        <w:ind w:right="828"/>
        <w:jc w:val="both"/>
        <w:rPr>
          <w:rFonts w:asciiTheme="minorHAnsi" w:hAnsiTheme="minorHAnsi" w:cs="Arial"/>
          <w:b/>
          <w:lang w:val="en-US"/>
        </w:rPr>
      </w:pPr>
      <w:r>
        <w:rPr>
          <w:rFonts w:asciiTheme="minorHAnsi" w:hAnsiTheme="minorHAnsi" w:cs="Arial"/>
          <w:b/>
          <w:highlight w:val="yellow"/>
          <w:lang w:val="en-US"/>
        </w:rPr>
        <w:t/>
      </w:r>
    </w:p>
    <w:tbl>
      <w:tblPr>
        <w:tblStyle w:val="TableGrid1"/>
        <w:tblW w:w="0" w:type="auto"/>
        <w:tblLook w:val="04A0" w:firstRow="1" w:lastRow="0" w:firstColumn="1" w:lastColumn="0" w:noHBand="0" w:noVBand="1"/>
      </w:tblPr>
      <w:tblGrid>
        <w:gridCol w:w="8856"/>
      </w:tblGrid>
      <w:tr w:rsidR="003A0812" w:rsidRPr="005F71E6" w14:paraId="33F6DF7A" w14:textId="77777777" w:rsidTr="00252FBB">
        <w:tc>
          <w:tcPr>
            <w:tcW w:w="8856" w:type="dxa"/>
          </w:tcPr>
          <w:p w14:paraId="44EFD777"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exit all</w:t>
            </w:r>
          </w:p>
          <w:p w14:paraId="4029BF0E"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configure</w:t>
            </w:r>
          </w:p>
          <w:p w14:paraId="1C935939"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router</w:t>
            </w:r>
          </w:p>
          <w:p w14:paraId="5BD2B114"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w:t>
            </w:r>
          </w:p>
          <w:p w14:paraId="3CE03025"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echo "LDP Configuration"</w:t>
            </w:r>
          </w:p>
          <w:p w14:paraId="7FA3DA26"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w:t>
            </w:r>
          </w:p>
          <w:p w14:paraId="4BF4D46C"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ldp</w:t>
            </w:r>
            <w:proofErr w:type="spellEnd"/>
          </w:p>
          <w:p w14:paraId="0A860D60"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export "export-</w:t>
            </w:r>
            <w:proofErr w:type="spellStart"/>
            <w:r w:rsidRPr="005F71E6">
              <w:rPr>
                <w:rFonts w:asciiTheme="minorHAnsi" w:hAnsiTheme="minorHAnsi" w:cstheme="minorHAnsi"/>
                <w:sz w:val="22"/>
                <w:szCs w:val="22"/>
              </w:rPr>
              <w:t>ldp</w:t>
            </w:r>
            <w:proofErr w:type="spellEnd"/>
            <w:r w:rsidRPr="005F71E6">
              <w:rPr>
                <w:rFonts w:asciiTheme="minorHAnsi" w:hAnsiTheme="minorHAnsi" w:cstheme="minorHAnsi"/>
                <w:sz w:val="22"/>
                <w:szCs w:val="22"/>
              </w:rPr>
              <w:t>"</w:t>
            </w:r>
          </w:p>
          <w:p w14:paraId="53BBE30E"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gramStart"/>
            <w:r w:rsidRPr="005F71E6">
              <w:rPr>
                <w:rFonts w:asciiTheme="minorHAnsi" w:hAnsiTheme="minorHAnsi" w:cstheme="minorHAnsi"/>
                <w:sz w:val="22"/>
                <w:szCs w:val="22"/>
              </w:rPr>
              <w:t>graceful-restart</w:t>
            </w:r>
            <w:proofErr w:type="gramEnd"/>
          </w:p>
          <w:p w14:paraId="6A027F5A"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maximum-recovery-time 360</w:t>
            </w:r>
          </w:p>
          <w:p w14:paraId="7CDC95C7"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neighbor</w:t>
            </w:r>
            <w:proofErr w:type="spellEnd"/>
            <w:r w:rsidRPr="005F71E6">
              <w:rPr>
                <w:rFonts w:asciiTheme="minorHAnsi" w:hAnsiTheme="minorHAnsi" w:cstheme="minorHAnsi"/>
                <w:sz w:val="22"/>
                <w:szCs w:val="22"/>
              </w:rPr>
              <w:t>-liveness-time 300</w:t>
            </w:r>
          </w:p>
          <w:p w14:paraId="356AFDB0"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64930F4B" w14:textId="5C5443BB"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peer </w:t>
            </w:r>
            <w:proofErr w:type="spellStart"/>
            <w:r w:rsidRPr="005F71E6">
              <w:rPr>
                <w:rFonts w:asciiTheme="minorHAnsi" w:hAnsiTheme="minorHAnsi" w:cstheme="minorHAnsi"/>
                <w:color w:val="000000"/>
                <w:sz w:val="22"/>
                <w:szCs w:val="22"/>
                <w:lang w:val="en-US"/>
              </w:rPr>
              <w:t>x.x.x.x</w:t>
            </w:r>
            <w:proofErr w:type="spell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78BE9F96"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43FD3A8C" w14:textId="0D95C5BE"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peer </w:t>
            </w:r>
            <w:proofErr w:type="spellStart"/>
            <w:r w:rsidRPr="005F71E6">
              <w:rPr>
                <w:rFonts w:asciiTheme="minorHAnsi" w:hAnsiTheme="minorHAnsi" w:cstheme="minorHAnsi"/>
                <w:color w:val="000000"/>
                <w:sz w:val="22"/>
                <w:szCs w:val="22"/>
                <w:lang w:val="en-US"/>
              </w:rPr>
              <w:t>x.x.x.x</w:t>
            </w:r>
            <w:proofErr w:type="spell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64BBECD7"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1879E819"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17C9C174" w14:textId="77777777" w:rsidR="00252FBB" w:rsidRPr="005F71E6" w:rsidRDefault="00252FBB" w:rsidP="00252FBB">
            <w:pPr>
              <w:tabs>
                <w:tab w:val="left" w:pos="-1440"/>
                <w:tab w:val="left" w:pos="-720"/>
              </w:tabs>
              <w:ind w:right="828"/>
              <w:rPr>
                <w:rFonts w:asciiTheme="minorHAnsi" w:hAnsiTheme="minorHAnsi" w:cstheme="minorHAnsi"/>
                <w:sz w:val="22"/>
                <w:szCs w:val="22"/>
              </w:rPr>
            </w:pPr>
          </w:p>
          <w:p w14:paraId="320F45B9"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tcp</w:t>
            </w:r>
            <w:proofErr w:type="spellEnd"/>
            <w:r w:rsidRPr="005F71E6">
              <w:rPr>
                <w:rFonts w:asciiTheme="minorHAnsi" w:hAnsiTheme="minorHAnsi" w:cstheme="minorHAnsi"/>
                <w:sz w:val="22"/>
                <w:szCs w:val="22"/>
              </w:rPr>
              <w:t>-session-parameters</w:t>
            </w:r>
          </w:p>
          <w:p w14:paraId="0EF2A818" w14:textId="2B1DED3D"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peer-transport </w:t>
            </w:r>
            <w:proofErr w:type="spellStart"/>
            <w:r w:rsidRPr="005F71E6">
              <w:rPr>
                <w:rFonts w:asciiTheme="minorHAnsi" w:hAnsiTheme="minorHAnsi" w:cstheme="minorHAnsi"/>
                <w:color w:val="000000"/>
                <w:sz w:val="22"/>
                <w:szCs w:val="22"/>
                <w:lang w:val="en-US"/>
              </w:rPr>
              <w:t>x.x.x.x</w:t>
            </w:r>
            <w:proofErr w:type="spell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r w:rsidRPr="005F71E6">
              <w:rPr>
                <w:rFonts w:asciiTheme="minorHAnsi" w:hAnsiTheme="minorHAnsi" w:cstheme="minorHAnsi"/>
                <w:sz w:val="22"/>
                <w:szCs w:val="22"/>
              </w:rPr>
              <w:t xml:space="preserve">                    authentication-key "PS4C1u1YeqC49R/yzo3jhV07rYQP9t5h7Nsyg345YrE" hash2</w:t>
            </w:r>
          </w:p>
          <w:p w14:paraId="0E276B0D"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19428C65" w14:textId="3B35C621"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peer-transport </w:t>
            </w:r>
            <w:proofErr w:type="spellStart"/>
            <w:r w:rsidRPr="005F71E6">
              <w:rPr>
                <w:rFonts w:asciiTheme="minorHAnsi" w:hAnsiTheme="minorHAnsi" w:cstheme="minorHAnsi"/>
                <w:color w:val="000000"/>
                <w:sz w:val="22"/>
                <w:szCs w:val="22"/>
                <w:lang w:val="en-US"/>
              </w:rPr>
              <w:t>x.x.x.x</w:t>
            </w:r>
            <w:proofErr w:type="spellEnd"/>
            <w:r w:rsidRPr="005F71E6">
              <w:rPr>
                <w:rFonts w:asciiTheme="minorHAnsi" w:hAnsiTheme="minorHAnsi" w:cstheme="minorHAnsi"/>
                <w:color w:val="000000"/>
                <w:sz w:val="22"/>
                <w:szCs w:val="22"/>
                <w:lang w:val="en-US"/>
              </w:rPr>
              <w:t xml:space="preserve"> </w:t>
            </w:r>
            <w:r w:rsidRPr="005F71E6">
              <w:rPr>
                <w:rFonts w:asciiTheme="minorHAnsi" w:hAnsiTheme="minorHAnsi" w:cstheme="minorHAnsi"/>
                <w:color w:val="FF0000"/>
                <w:sz w:val="22"/>
                <w:szCs w:val="22"/>
                <w:lang w:val="en-US"/>
              </w:rPr>
              <w:t xml:space="preserve">&lt;--------LO0 of </w:t>
            </w:r>
            <w:r>
              <w:rPr>
                <w:rFonts w:asciiTheme="minorHAnsi" w:hAnsiTheme="minorHAnsi" w:cstheme="minorHAnsi"/>
                <w:color w:val="FF0000"/>
                <w:sz w:val="22"/>
                <w:szCs w:val="22"/>
                <w:highlight w:val="yellow"/>
                <w:lang w:val="en-US"/>
              </w:rPr>
              <w:t/>
            </w:r>
          </w:p>
          <w:p w14:paraId="2910BAC9"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lastRenderedPageBreak/>
              <w:t xml:space="preserve">                    authentication-key "PS4C1u1YeqD1ZVjwMbMGl9j8CRd.55d6zxiXz6qNa82" hash2</w:t>
            </w:r>
          </w:p>
          <w:p w14:paraId="01DA7E6D" w14:textId="77777777" w:rsidR="00252FBB" w:rsidRPr="005F71E6" w:rsidRDefault="00252FBB" w:rsidP="00252FBB">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3630C110" w14:textId="77777777" w:rsidR="00252FBB" w:rsidRPr="005F71E6" w:rsidRDefault="00252FBB" w:rsidP="00252FBB">
            <w:pPr>
              <w:tabs>
                <w:tab w:val="left" w:pos="-1440"/>
                <w:tab w:val="left" w:pos="-720"/>
              </w:tabs>
              <w:ind w:right="828"/>
              <w:rPr>
                <w:rFonts w:asciiTheme="minorHAnsi" w:hAnsiTheme="minorHAnsi" w:cstheme="minorHAnsi"/>
                <w:sz w:val="22"/>
                <w:szCs w:val="22"/>
              </w:rPr>
            </w:pPr>
          </w:p>
          <w:p w14:paraId="076B55C4" w14:textId="77777777" w:rsidR="00252FBB" w:rsidRPr="005F71E6" w:rsidRDefault="00252FBB" w:rsidP="00252FBB">
            <w:pPr>
              <w:tabs>
                <w:tab w:val="left" w:pos="-1440"/>
                <w:tab w:val="left" w:pos="-720"/>
              </w:tabs>
              <w:ind w:right="828"/>
              <w:rPr>
                <w:rFonts w:asciiTheme="minorHAnsi" w:hAnsiTheme="minorHAnsi" w:cstheme="minorHAnsi"/>
                <w:sz w:val="22"/>
                <w:szCs w:val="22"/>
              </w:rPr>
            </w:pPr>
          </w:p>
          <w:p w14:paraId="3BC5E73E" w14:textId="756E8A15" w:rsidR="006D0A2C" w:rsidRPr="00922CC7" w:rsidRDefault="006D0A2C" w:rsidP="006D0A2C">
            <w:pPr>
              <w:tabs>
                <w:tab w:val="left" w:pos="-1440"/>
                <w:tab w:val="left" w:pos="-720"/>
              </w:tabs>
              <w:ind w:right="828"/>
              <w:rPr>
                <w:rFonts w:asciiTheme="minorHAnsi" w:hAnsiTheme="minorHAnsi" w:cstheme="minorHAnsi"/>
                <w:sz w:val="22"/>
                <w:szCs w:val="22"/>
              </w:rPr>
            </w:pPr>
            <w:r>
              <w:rPr>
                <w:rFonts w:asciiTheme="minorHAnsi" w:hAnsiTheme="minorHAnsi" w:cstheme="minorHAnsi"/>
                <w:sz w:val="22"/>
                <w:szCs w:val="22"/>
              </w:rPr>
              <w:t xml:space="preserve">interface </w:t>
            </w:r>
            <w:proofErr w:type="gramStart"/>
            <w:r w:rsidRPr="00A72D8D">
              <w:rPr>
                <w:rFonts w:asciiTheme="minorHAnsi" w:hAnsiTheme="minorHAnsi" w:cstheme="minorHAnsi"/>
                <w:color w:val="FF0000"/>
                <w:sz w:val="22"/>
                <w:szCs w:val="22"/>
                <w:lang w:val="en-CA"/>
              </w:rPr>
              <w:t>“</w:t>
            </w:r>
            <w:r w:rsidRPr="00A72D8D">
              <w:rPr>
                <w:rFonts w:asciiTheme="minorHAnsi" w:hAnsiTheme="minorHAnsi"/>
                <w:lang w:val="en-CA"/>
              </w:rPr>
              <w:t xml:space="preserve"> </w:t>
            </w:r>
            <w:r w:rsidRPr="00A72D8D">
              <w:rPr>
                <w:rFonts w:asciiTheme="minorHAnsi" w:hAnsiTheme="minorHAnsi" w:cstheme="minorHAnsi"/>
                <w:color w:val="FF0000"/>
                <w:sz w:val="22"/>
                <w:szCs w:val="22"/>
                <w:lang w:val="en-CA"/>
              </w:rPr>
              <w:t>TE</w:t>
            </w:r>
            <w:proofErr w:type="gramEnd"/>
            <w:r w:rsidRPr="00A72D8D">
              <w:rPr>
                <w:rFonts w:asciiTheme="minorHAnsi" w:hAnsiTheme="minorHAnsi" w:cstheme="minorHAnsi"/>
                <w:color w:val="FF0000"/>
                <w:sz w:val="22"/>
                <w:szCs w:val="22"/>
                <w:lang w:val="en-CA"/>
              </w:rPr>
              <w:t>_DGW_Lag</w:t>
            </w:r>
            <w:r>
              <w:rPr>
                <w:rFonts w:asciiTheme="minorHAnsi" w:hAnsiTheme="minorHAnsi" w:cstheme="minorHAnsi"/>
                <w:color w:val="FF0000"/>
                <w:sz w:val="22"/>
                <w:szCs w:val="22"/>
                <w:highlight w:val="yellow"/>
                <w:lang w:val="en-CA"/>
              </w:rPr>
              <w:t/>
            </w:r>
            <w:r w:rsidRPr="00A72D8D">
              <w:rPr>
                <w:rFonts w:asciiTheme="minorHAnsi" w:hAnsiTheme="minorHAnsi" w:cstheme="minorHAnsi"/>
                <w:color w:val="FF0000"/>
                <w:sz w:val="22"/>
                <w:szCs w:val="22"/>
                <w:lang w:val="en-CA"/>
              </w:rPr>
              <w:t>”</w:t>
            </w:r>
            <w:r w:rsidRPr="00A72D8D">
              <w:rPr>
                <w:rFonts w:asciiTheme="minorHAnsi" w:hAnsiTheme="minorHAnsi" w:cstheme="minorHAnsi"/>
                <w:sz w:val="22"/>
                <w:szCs w:val="22"/>
                <w:lang w:val="en-CA"/>
              </w:rPr>
              <w:t xml:space="preserve">  </w:t>
            </w:r>
            <w:r w:rsidRPr="00922CC7">
              <w:rPr>
                <w:rFonts w:asciiTheme="minorHAnsi" w:hAnsiTheme="minorHAnsi" w:cstheme="minorHAnsi"/>
                <w:sz w:val="22"/>
                <w:szCs w:val="22"/>
              </w:rPr>
              <w:t>dual-stack</w:t>
            </w:r>
          </w:p>
          <w:p w14:paraId="3245015A"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ipv4              </w:t>
            </w:r>
          </w:p>
          <w:p w14:paraId="1C51ACA5"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0458EC58"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626F9A7F"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6E86F29E"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4A169A99"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6035BB84"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w:t>
            </w:r>
            <w:proofErr w:type="gramStart"/>
            <w:r w:rsidRPr="00922CC7">
              <w:rPr>
                <w:rFonts w:asciiTheme="minorHAnsi" w:hAnsiTheme="minorHAnsi" w:cstheme="minorHAnsi"/>
                <w:sz w:val="22"/>
                <w:szCs w:val="22"/>
              </w:rPr>
              <w:t>targeted-session</w:t>
            </w:r>
            <w:proofErr w:type="gramEnd"/>
          </w:p>
          <w:p w14:paraId="0867B24A"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0D2F739D"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70730062"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06E2B235" w14:textId="77777777" w:rsidR="006D0A2C"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 </w:t>
            </w:r>
          </w:p>
          <w:p w14:paraId="41DB3F72" w14:textId="77777777" w:rsidR="006D0A2C" w:rsidRDefault="006D0A2C" w:rsidP="006D0A2C">
            <w:pPr>
              <w:tabs>
                <w:tab w:val="left" w:pos="-1440"/>
                <w:tab w:val="left" w:pos="-720"/>
              </w:tabs>
              <w:ind w:right="828"/>
              <w:rPr>
                <w:rFonts w:asciiTheme="minorHAnsi" w:hAnsiTheme="minorHAnsi" w:cstheme="minorHAnsi"/>
                <w:sz w:val="22"/>
                <w:szCs w:val="22"/>
              </w:rPr>
            </w:pPr>
          </w:p>
          <w:p w14:paraId="131DC7FE" w14:textId="78CEEFE9"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w:t>
            </w:r>
            <w:r>
              <w:rPr>
                <w:rFonts w:asciiTheme="minorHAnsi" w:hAnsiTheme="minorHAnsi" w:cstheme="minorHAnsi"/>
                <w:sz w:val="22"/>
                <w:szCs w:val="22"/>
              </w:rPr>
              <w:t xml:space="preserve">interface </w:t>
            </w:r>
            <w:proofErr w:type="gramStart"/>
            <w:r w:rsidRPr="00A72D8D">
              <w:rPr>
                <w:rFonts w:asciiTheme="minorHAnsi" w:hAnsiTheme="minorHAnsi" w:cstheme="minorHAnsi"/>
                <w:color w:val="FF0000"/>
                <w:sz w:val="22"/>
                <w:szCs w:val="22"/>
                <w:lang w:val="en-CA"/>
              </w:rPr>
              <w:t>“</w:t>
            </w:r>
            <w:r w:rsidRPr="00A72D8D">
              <w:rPr>
                <w:rFonts w:asciiTheme="minorHAnsi" w:hAnsiTheme="minorHAnsi"/>
                <w:lang w:val="en-CA"/>
              </w:rPr>
              <w:t xml:space="preserve"> </w:t>
            </w:r>
            <w:r w:rsidRPr="00A72D8D">
              <w:rPr>
                <w:rFonts w:asciiTheme="minorHAnsi" w:hAnsiTheme="minorHAnsi" w:cstheme="minorHAnsi"/>
                <w:color w:val="FF0000"/>
                <w:sz w:val="22"/>
                <w:szCs w:val="22"/>
                <w:lang w:val="en-CA"/>
              </w:rPr>
              <w:t>TE</w:t>
            </w:r>
            <w:proofErr w:type="gramEnd"/>
            <w:r w:rsidRPr="00A72D8D">
              <w:rPr>
                <w:rFonts w:asciiTheme="minorHAnsi" w:hAnsiTheme="minorHAnsi" w:cstheme="minorHAnsi"/>
                <w:color w:val="FF0000"/>
                <w:sz w:val="22"/>
                <w:szCs w:val="22"/>
                <w:lang w:val="en-CA"/>
              </w:rPr>
              <w:t>_DGW_Lag</w:t>
            </w:r>
            <w:r>
              <w:rPr>
                <w:rFonts w:asciiTheme="minorHAnsi" w:hAnsiTheme="minorHAnsi" w:cstheme="minorHAnsi"/>
                <w:color w:val="FF0000"/>
                <w:sz w:val="22"/>
                <w:szCs w:val="22"/>
                <w:highlight w:val="yellow"/>
                <w:lang w:val="en-CA"/>
              </w:rPr>
              <w:t/>
            </w:r>
            <w:r w:rsidRPr="00A72D8D">
              <w:rPr>
                <w:rFonts w:asciiTheme="minorHAnsi" w:hAnsiTheme="minorHAnsi" w:cstheme="minorHAnsi"/>
                <w:color w:val="FF0000"/>
                <w:sz w:val="22"/>
                <w:szCs w:val="22"/>
                <w:lang w:val="en-CA"/>
              </w:rPr>
              <w:t>”</w:t>
            </w:r>
            <w:r w:rsidRPr="00A72D8D">
              <w:rPr>
                <w:rFonts w:asciiTheme="minorHAnsi" w:hAnsiTheme="minorHAnsi" w:cstheme="minorHAnsi"/>
                <w:sz w:val="22"/>
                <w:szCs w:val="22"/>
                <w:lang w:val="en-CA"/>
              </w:rPr>
              <w:t xml:space="preserve">  </w:t>
            </w:r>
            <w:r w:rsidRPr="00922CC7">
              <w:rPr>
                <w:rFonts w:asciiTheme="minorHAnsi" w:hAnsiTheme="minorHAnsi" w:cstheme="minorHAnsi"/>
                <w:sz w:val="22"/>
                <w:szCs w:val="22"/>
              </w:rPr>
              <w:t>dual-stack</w:t>
            </w:r>
          </w:p>
          <w:p w14:paraId="788E0B00"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ipv4              </w:t>
            </w:r>
          </w:p>
          <w:p w14:paraId="7C48F3E3"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15C13318"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2FD1DB4A"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20D668DF"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5C81F552"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00AD417B"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w:t>
            </w:r>
            <w:proofErr w:type="gramStart"/>
            <w:r w:rsidRPr="00922CC7">
              <w:rPr>
                <w:rFonts w:asciiTheme="minorHAnsi" w:hAnsiTheme="minorHAnsi" w:cstheme="minorHAnsi"/>
                <w:sz w:val="22"/>
                <w:szCs w:val="22"/>
              </w:rPr>
              <w:t>targeted-session</w:t>
            </w:r>
            <w:proofErr w:type="gramEnd"/>
          </w:p>
          <w:p w14:paraId="11B5B45F"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02D56C32"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no shutdown</w:t>
            </w:r>
          </w:p>
          <w:p w14:paraId="50A4644F" w14:textId="77777777" w:rsidR="006D0A2C" w:rsidRPr="00922CC7"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w:t>
            </w:r>
          </w:p>
          <w:p w14:paraId="4DA91E5A" w14:textId="77777777" w:rsidR="006D0A2C" w:rsidRDefault="006D0A2C" w:rsidP="006D0A2C">
            <w:pPr>
              <w:tabs>
                <w:tab w:val="left" w:pos="-1440"/>
                <w:tab w:val="left" w:pos="-720"/>
              </w:tabs>
              <w:ind w:right="828"/>
              <w:rPr>
                <w:rFonts w:asciiTheme="minorHAnsi" w:hAnsiTheme="minorHAnsi" w:cstheme="minorHAnsi"/>
                <w:sz w:val="22"/>
                <w:szCs w:val="22"/>
              </w:rPr>
            </w:pPr>
            <w:r w:rsidRPr="00922CC7">
              <w:rPr>
                <w:rFonts w:asciiTheme="minorHAnsi" w:hAnsiTheme="minorHAnsi" w:cstheme="minorHAnsi"/>
                <w:sz w:val="22"/>
                <w:szCs w:val="22"/>
              </w:rPr>
              <w:t xml:space="preserve">    exit </w:t>
            </w:r>
          </w:p>
          <w:p w14:paraId="6BFE4E37" w14:textId="77777777" w:rsidR="006D0A2C" w:rsidRDefault="006D0A2C" w:rsidP="006D0A2C">
            <w:pPr>
              <w:tabs>
                <w:tab w:val="left" w:pos="-1440"/>
                <w:tab w:val="left" w:pos="-720"/>
              </w:tabs>
              <w:ind w:right="828"/>
              <w:rPr>
                <w:rFonts w:asciiTheme="minorHAnsi" w:hAnsiTheme="minorHAnsi" w:cstheme="minorHAnsi"/>
                <w:sz w:val="22"/>
                <w:szCs w:val="22"/>
                <w:lang w:val="en-CA"/>
              </w:rPr>
            </w:pPr>
          </w:p>
          <w:p w14:paraId="160B86EC" w14:textId="77777777" w:rsidR="006D0A2C" w:rsidRPr="00113246" w:rsidRDefault="006D0A2C" w:rsidP="006D0A2C">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lang w:val="en-CA"/>
              </w:rPr>
              <w:t xml:space="preserve">  </w:t>
            </w:r>
            <w:r w:rsidRPr="00113246">
              <w:rPr>
                <w:rFonts w:asciiTheme="minorHAnsi" w:hAnsiTheme="minorHAnsi" w:cstheme="minorHAnsi"/>
                <w:sz w:val="22"/>
                <w:szCs w:val="22"/>
              </w:rPr>
              <w:t>#--------------------------------------------------</w:t>
            </w:r>
          </w:p>
          <w:p w14:paraId="5343D7C9" w14:textId="77777777" w:rsidR="006D0A2C" w:rsidRPr="00113246" w:rsidRDefault="006D0A2C" w:rsidP="006D0A2C">
            <w:pPr>
              <w:tabs>
                <w:tab w:val="left" w:pos="-1440"/>
                <w:tab w:val="left" w:pos="-720"/>
              </w:tabs>
              <w:ind w:right="828"/>
              <w:rPr>
                <w:rFonts w:asciiTheme="minorHAnsi" w:hAnsiTheme="minorHAnsi" w:cstheme="minorHAnsi"/>
                <w:sz w:val="22"/>
                <w:szCs w:val="22"/>
              </w:rPr>
            </w:pPr>
            <w:r w:rsidRPr="00113246">
              <w:rPr>
                <w:rFonts w:asciiTheme="minorHAnsi" w:hAnsiTheme="minorHAnsi" w:cstheme="minorHAnsi"/>
                <w:sz w:val="22"/>
                <w:szCs w:val="22"/>
              </w:rPr>
              <w:t>echo "Policy Configuration"</w:t>
            </w:r>
          </w:p>
          <w:p w14:paraId="6CBA21DE" w14:textId="77777777" w:rsidR="006D0A2C" w:rsidRDefault="006D0A2C" w:rsidP="006D0A2C">
            <w:pPr>
              <w:tabs>
                <w:tab w:val="left" w:pos="-1440"/>
                <w:tab w:val="left" w:pos="-720"/>
              </w:tabs>
              <w:ind w:right="828"/>
              <w:rPr>
                <w:rFonts w:asciiTheme="minorHAnsi" w:hAnsiTheme="minorHAnsi" w:cstheme="minorHAnsi"/>
                <w:sz w:val="22"/>
                <w:szCs w:val="22"/>
                <w:lang w:val="en-CA"/>
              </w:rPr>
            </w:pPr>
            <w:r w:rsidRPr="00113246">
              <w:rPr>
                <w:rFonts w:asciiTheme="minorHAnsi" w:hAnsiTheme="minorHAnsi" w:cstheme="minorHAnsi"/>
                <w:sz w:val="22"/>
                <w:szCs w:val="22"/>
              </w:rPr>
              <w:t>#--------------------------------------------------</w:t>
            </w:r>
          </w:p>
          <w:p w14:paraId="3BB23869" w14:textId="77777777" w:rsidR="006D0A2C" w:rsidRDefault="006D0A2C" w:rsidP="006D0A2C">
            <w:pPr>
              <w:tabs>
                <w:tab w:val="left" w:pos="-1440"/>
                <w:tab w:val="left" w:pos="-720"/>
              </w:tabs>
              <w:ind w:right="828"/>
              <w:rPr>
                <w:rFonts w:asciiTheme="minorHAnsi" w:hAnsiTheme="minorHAnsi" w:cstheme="minorHAnsi"/>
                <w:sz w:val="22"/>
                <w:szCs w:val="22"/>
                <w:lang w:val="en-CA"/>
              </w:rPr>
            </w:pPr>
            <w:r w:rsidRPr="005F71E6">
              <w:rPr>
                <w:rFonts w:asciiTheme="minorHAnsi" w:hAnsiTheme="minorHAnsi" w:cstheme="minorHAnsi"/>
                <w:sz w:val="22"/>
                <w:szCs w:val="22"/>
                <w:lang w:val="en-CA"/>
              </w:rPr>
              <w:t xml:space="preserve"> </w:t>
            </w:r>
          </w:p>
          <w:p w14:paraId="3F2AEA3D"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configure</w:t>
            </w:r>
          </w:p>
          <w:p w14:paraId="6C68F4AF"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router</w:t>
            </w:r>
          </w:p>
          <w:p w14:paraId="117FC534"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policy-options</w:t>
            </w:r>
          </w:p>
          <w:p w14:paraId="6DBD1775"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begin</w:t>
            </w:r>
          </w:p>
          <w:p w14:paraId="0A39CCDB"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w:t>
            </w:r>
            <w:proofErr w:type="gramStart"/>
            <w:r w:rsidRPr="005F71E6">
              <w:rPr>
                <w:rFonts w:asciiTheme="minorHAnsi" w:hAnsiTheme="minorHAnsi" w:cstheme="minorHAnsi"/>
                <w:sz w:val="22"/>
                <w:szCs w:val="22"/>
              </w:rPr>
              <w:t>list ”LDP</w:t>
            </w:r>
            <w:proofErr w:type="gramEnd"/>
            <w:r w:rsidRPr="005F71E6">
              <w:rPr>
                <w:rFonts w:asciiTheme="minorHAnsi" w:hAnsiTheme="minorHAnsi" w:cstheme="minorHAnsi"/>
                <w:sz w:val="22"/>
                <w:szCs w:val="22"/>
              </w:rPr>
              <w:t>-NEIGHBORS-ALL”</w:t>
            </w:r>
          </w:p>
          <w:p w14:paraId="6674B005" w14:textId="77777777" w:rsidR="009F7F88" w:rsidRPr="005F71E6" w:rsidRDefault="003A0812"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w:t>
            </w:r>
            <w:r w:rsidR="009F7F88" w:rsidRPr="005F71E6">
              <w:rPr>
                <w:rFonts w:asciiTheme="minorHAnsi" w:hAnsiTheme="minorHAnsi" w:cstheme="minorHAnsi"/>
                <w:sz w:val="22"/>
                <w:szCs w:val="22"/>
              </w:rPr>
              <w:t xml:space="preserve">    prefix 24.153.0.0/24 longer</w:t>
            </w:r>
          </w:p>
          <w:p w14:paraId="25918E14"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24.153.1.0/24 longer</w:t>
            </w:r>
          </w:p>
          <w:p w14:paraId="5C045C12"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64.71.245.0/24 longer</w:t>
            </w:r>
          </w:p>
          <w:p w14:paraId="2E4D1155"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64.71.253.0/24 longer</w:t>
            </w:r>
          </w:p>
          <w:p w14:paraId="5D9EA7D8"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66.185.86.0/24 longer</w:t>
            </w:r>
          </w:p>
          <w:p w14:paraId="2A99EBA0"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66.185.94.0/24 longer</w:t>
            </w:r>
          </w:p>
          <w:p w14:paraId="6DF13103"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69.63.242.0/24 longer</w:t>
            </w:r>
          </w:p>
          <w:p w14:paraId="58F242C3"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69.63.244.0/24 longer</w:t>
            </w:r>
          </w:p>
          <w:p w14:paraId="60F82AA6"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lastRenderedPageBreak/>
              <w:t xml:space="preserve">                prefix 69.63.245.0/24 longer</w:t>
            </w:r>
          </w:p>
          <w:p w14:paraId="2B890D27"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69.63.246.0/24 longer</w:t>
            </w:r>
          </w:p>
          <w:p w14:paraId="43CA6BC2"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69.63.247.0/24 longer</w:t>
            </w:r>
          </w:p>
          <w:p w14:paraId="4794BC1B"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209.148.254.0/24 longer</w:t>
            </w:r>
          </w:p>
          <w:p w14:paraId="30012E5A" w14:textId="77777777" w:rsidR="003A0812"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209.148.255.0/24 longer</w:t>
            </w:r>
          </w:p>
          <w:p w14:paraId="385C04AB"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3D2BE305"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prefix-list "LDP-PREFIXES-LB100"</w:t>
            </w:r>
          </w:p>
          <w:p w14:paraId="57B11AEB" w14:textId="77777777" w:rsidR="009F7F88" w:rsidRPr="005F71E6" w:rsidRDefault="003A0812"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w:t>
            </w:r>
            <w:r w:rsidR="009F7F88" w:rsidRPr="005F71E6">
              <w:rPr>
                <w:rFonts w:asciiTheme="minorHAnsi" w:hAnsiTheme="minorHAnsi" w:cstheme="minorHAnsi"/>
                <w:sz w:val="22"/>
                <w:szCs w:val="22"/>
              </w:rPr>
              <w:t xml:space="preserve">    prefix 24.153.1.0/24 longer</w:t>
            </w:r>
          </w:p>
          <w:p w14:paraId="40629CFC"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64.71.245.0/24 longer</w:t>
            </w:r>
          </w:p>
          <w:p w14:paraId="222D53CE"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64.71.253.0/24 longer</w:t>
            </w:r>
          </w:p>
          <w:p w14:paraId="3FF4BAA9"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69.63.245.0/24 longer</w:t>
            </w:r>
          </w:p>
          <w:p w14:paraId="2AA9C168" w14:textId="77777777" w:rsidR="009F7F88"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69.63.247.0/24 longer</w:t>
            </w:r>
          </w:p>
          <w:p w14:paraId="4D6D8EB8" w14:textId="77777777" w:rsidR="003A0812" w:rsidRPr="005F71E6" w:rsidRDefault="009F7F88" w:rsidP="009F7F88">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 xml:space="preserve">                prefix 209.148.255.0/24 longer</w:t>
            </w:r>
          </w:p>
          <w:p w14:paraId="7F08FDCF" w14:textId="77777777" w:rsidR="003A0812" w:rsidRPr="005F71E6" w:rsidRDefault="009F7F88" w:rsidP="003A0812">
            <w:pPr>
              <w:tabs>
                <w:tab w:val="left" w:pos="-1440"/>
                <w:tab w:val="left" w:pos="-720"/>
              </w:tabs>
              <w:ind w:right="828" w:firstLine="180"/>
              <w:rPr>
                <w:rFonts w:asciiTheme="minorHAnsi" w:hAnsiTheme="minorHAnsi" w:cstheme="minorHAnsi"/>
                <w:lang w:val="en-US"/>
              </w:rPr>
            </w:pPr>
            <w:r w:rsidRPr="005F71E6">
              <w:rPr>
                <w:rFonts w:asciiTheme="minorHAnsi" w:hAnsiTheme="minorHAnsi" w:cstheme="minorHAnsi"/>
                <w:sz w:val="22"/>
                <w:szCs w:val="22"/>
              </w:rPr>
              <w:t xml:space="preserve">        </w:t>
            </w:r>
            <w:r w:rsidR="003A0812" w:rsidRPr="005F71E6">
              <w:rPr>
                <w:rFonts w:asciiTheme="minorHAnsi" w:hAnsiTheme="minorHAnsi" w:cstheme="minorHAnsi"/>
                <w:lang w:val="en-US"/>
              </w:rPr>
              <w:t>exit all</w:t>
            </w:r>
          </w:p>
          <w:p w14:paraId="16FDEDA8" w14:textId="77777777" w:rsidR="003A0812" w:rsidRPr="005F71E6" w:rsidRDefault="003A0812" w:rsidP="003A0812">
            <w:pPr>
              <w:tabs>
                <w:tab w:val="left" w:pos="-1440"/>
                <w:tab w:val="left" w:pos="-720"/>
              </w:tabs>
              <w:ind w:right="828"/>
              <w:rPr>
                <w:rFonts w:asciiTheme="minorHAnsi" w:hAnsiTheme="minorHAnsi" w:cstheme="minorHAnsi"/>
                <w:b/>
              </w:rPr>
            </w:pPr>
          </w:p>
          <w:p w14:paraId="2692F876" w14:textId="113F3CE3" w:rsidR="003A0812" w:rsidRPr="005F71E6" w:rsidRDefault="003A0812" w:rsidP="003A0812">
            <w:pPr>
              <w:tabs>
                <w:tab w:val="left" w:pos="-1440"/>
                <w:tab w:val="left" w:pos="-720"/>
              </w:tabs>
              <w:ind w:right="828"/>
              <w:jc w:val="both"/>
              <w:rPr>
                <w:rFonts w:asciiTheme="minorHAnsi" w:hAnsiTheme="minorHAnsi" w:cstheme="minorHAnsi"/>
                <w:color w:val="0070C0"/>
                <w:sz w:val="22"/>
                <w:szCs w:val="22"/>
              </w:rPr>
            </w:pPr>
            <w:r w:rsidRPr="005F71E6">
              <w:rPr>
                <w:rFonts w:asciiTheme="minorHAnsi" w:hAnsiTheme="minorHAnsi" w:cstheme="minorHAnsi"/>
                <w:color w:val="0070C0"/>
                <w:sz w:val="22"/>
                <w:szCs w:val="22"/>
              </w:rPr>
              <w:t xml:space="preserve">#  </w:t>
            </w:r>
            <w:r w:rsidRPr="005F71E6">
              <w:rPr>
                <w:rFonts w:asciiTheme="minorHAnsi" w:hAnsiTheme="minorHAnsi" w:cstheme="minorHAnsi"/>
                <w:b/>
                <w:color w:val="0070C0"/>
                <w:sz w:val="22"/>
                <w:szCs w:val="22"/>
              </w:rPr>
              <w:t xml:space="preserve">CPM-Filter of </w:t>
            </w:r>
            <w:r>
              <w:rPr>
                <w:rFonts w:asciiTheme="minorHAnsi" w:hAnsiTheme="minorHAnsi" w:cstheme="minorHAnsi"/>
                <w:b/>
                <w:sz w:val="22"/>
                <w:szCs w:val="22"/>
                <w:highlight w:val="yellow"/>
              </w:rPr>
              <w:t/>
            </w:r>
            <w:r w:rsidR="00097DA5">
              <w:rPr>
                <w:rFonts w:asciiTheme="minorHAnsi" w:hAnsiTheme="minorHAnsi" w:cstheme="minorHAnsi"/>
                <w:b/>
                <w:sz w:val="22"/>
                <w:szCs w:val="22"/>
              </w:rPr>
              <w:t xml:space="preserve"> </w:t>
            </w:r>
            <w:r w:rsidRPr="005F71E6">
              <w:rPr>
                <w:rFonts w:asciiTheme="minorHAnsi" w:hAnsiTheme="minorHAnsi" w:cstheme="minorHAnsi"/>
                <w:b/>
                <w:color w:val="0070C0"/>
                <w:sz w:val="22"/>
                <w:szCs w:val="22"/>
              </w:rPr>
              <w:t>be updated accordingly</w:t>
            </w:r>
            <w:r w:rsidRPr="005F71E6">
              <w:rPr>
                <w:rFonts w:asciiTheme="minorHAnsi" w:hAnsiTheme="minorHAnsi" w:cstheme="minorHAnsi"/>
                <w:color w:val="0070C0"/>
                <w:sz w:val="22"/>
                <w:szCs w:val="22"/>
              </w:rPr>
              <w:t xml:space="preserve"> </w:t>
            </w:r>
          </w:p>
          <w:p w14:paraId="4B93A379" w14:textId="30D7C1E0" w:rsidR="003A0812" w:rsidRPr="005F71E6" w:rsidRDefault="003A0812" w:rsidP="003A0812">
            <w:pPr>
              <w:tabs>
                <w:tab w:val="left" w:pos="-1440"/>
                <w:tab w:val="left" w:pos="-720"/>
              </w:tabs>
              <w:spacing w:before="120"/>
              <w:ind w:right="828"/>
              <w:rPr>
                <w:rFonts w:asciiTheme="minorHAnsi" w:hAnsiTheme="minorHAnsi" w:cs="Arial"/>
                <w:b/>
                <w:lang w:val="en-US"/>
              </w:rPr>
            </w:pPr>
          </w:p>
          <w:tbl>
            <w:tblPr>
              <w:tblStyle w:val="TableGrid1"/>
              <w:tblW w:w="0" w:type="auto"/>
              <w:tblLook w:val="04A0" w:firstRow="1" w:lastRow="0" w:firstColumn="1" w:lastColumn="0" w:noHBand="0" w:noVBand="1"/>
            </w:tblPr>
            <w:tblGrid>
              <w:gridCol w:w="8640"/>
            </w:tblGrid>
            <w:tr w:rsidR="003A0812" w:rsidRPr="005F71E6" w14:paraId="4675712E" w14:textId="77777777" w:rsidTr="003A0812">
              <w:tc>
                <w:tcPr>
                  <w:tcW w:w="8856" w:type="dxa"/>
                  <w:tcBorders>
                    <w:top w:val="nil"/>
                    <w:left w:val="nil"/>
                    <w:bottom w:val="nil"/>
                    <w:right w:val="nil"/>
                  </w:tcBorders>
                </w:tcPr>
                <w:p w14:paraId="79F3485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w:t>
                  </w:r>
                </w:p>
                <w:p w14:paraId="052C688A" w14:textId="77777777" w:rsidR="00660798" w:rsidRPr="005F71E6" w:rsidRDefault="00660798" w:rsidP="00660798">
                  <w:pPr>
                    <w:rPr>
                      <w:rFonts w:asciiTheme="minorHAnsi" w:hAnsiTheme="minorHAnsi"/>
                      <w:color w:val="FF0000"/>
                      <w:sz w:val="22"/>
                      <w:szCs w:val="22"/>
                      <w:lang w:val="en-CA"/>
                    </w:rPr>
                  </w:pPr>
                  <w:r w:rsidRPr="005F71E6">
                    <w:rPr>
                      <w:rFonts w:asciiTheme="minorHAnsi" w:hAnsiTheme="minorHAnsi"/>
                      <w:color w:val="FF0000"/>
                      <w:sz w:val="22"/>
                      <w:szCs w:val="22"/>
                      <w:lang w:val="en-CA"/>
                    </w:rPr>
                    <w:t xml:space="preserve">echo "System Security </w:t>
                  </w:r>
                  <w:proofErr w:type="spellStart"/>
                  <w:r w:rsidRPr="005F71E6">
                    <w:rPr>
                      <w:rFonts w:asciiTheme="minorHAnsi" w:hAnsiTheme="minorHAnsi"/>
                      <w:color w:val="FF0000"/>
                      <w:sz w:val="22"/>
                      <w:szCs w:val="22"/>
                      <w:lang w:val="en-CA"/>
                    </w:rPr>
                    <w:t>Cpm</w:t>
                  </w:r>
                  <w:proofErr w:type="spellEnd"/>
                  <w:r w:rsidRPr="005F71E6">
                    <w:rPr>
                      <w:rFonts w:asciiTheme="minorHAnsi" w:hAnsiTheme="minorHAnsi"/>
                      <w:color w:val="FF0000"/>
                      <w:sz w:val="22"/>
                      <w:szCs w:val="22"/>
                      <w:lang w:val="en-CA"/>
                    </w:rPr>
                    <w:t xml:space="preserve"> </w:t>
                  </w:r>
                  <w:proofErr w:type="spellStart"/>
                  <w:r w:rsidRPr="005F71E6">
                    <w:rPr>
                      <w:rFonts w:asciiTheme="minorHAnsi" w:hAnsiTheme="minorHAnsi"/>
                      <w:color w:val="FF0000"/>
                      <w:sz w:val="22"/>
                      <w:szCs w:val="22"/>
                      <w:lang w:val="en-CA"/>
                    </w:rPr>
                    <w:t>Hw</w:t>
                  </w:r>
                  <w:proofErr w:type="spellEnd"/>
                  <w:r w:rsidRPr="005F71E6">
                    <w:rPr>
                      <w:rFonts w:asciiTheme="minorHAnsi" w:hAnsiTheme="minorHAnsi"/>
                      <w:color w:val="FF0000"/>
                      <w:sz w:val="22"/>
                      <w:szCs w:val="22"/>
                      <w:lang w:val="en-CA"/>
                    </w:rPr>
                    <w:t xml:space="preserve"> Filters and PKI Configuration"</w:t>
                  </w:r>
                </w:p>
                <w:p w14:paraId="13B32BB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w:t>
                  </w:r>
                </w:p>
                <w:p w14:paraId="5BA093B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system</w:t>
                  </w:r>
                </w:p>
                <w:p w14:paraId="3A4FF94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security</w:t>
                  </w:r>
                </w:p>
                <w:p w14:paraId="291BB15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cpm</w:t>
                  </w:r>
                  <w:proofErr w:type="spellEnd"/>
                  <w:r w:rsidRPr="005F71E6">
                    <w:rPr>
                      <w:rFonts w:asciiTheme="minorHAnsi" w:hAnsiTheme="minorHAnsi"/>
                      <w:color w:val="000000"/>
                      <w:sz w:val="22"/>
                      <w:szCs w:val="22"/>
                      <w:lang w:val="en-CA"/>
                    </w:rPr>
                    <w:t>-filter</w:t>
                  </w:r>
                </w:p>
                <w:p w14:paraId="266E996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default-action drop</w:t>
                  </w:r>
                </w:p>
                <w:p w14:paraId="7BFF5BC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ip</w:t>
                  </w:r>
                  <w:proofErr w:type="spellEnd"/>
                  <w:r w:rsidRPr="005F71E6">
                    <w:rPr>
                      <w:rFonts w:asciiTheme="minorHAnsi" w:hAnsiTheme="minorHAnsi"/>
                      <w:color w:val="000000"/>
                      <w:sz w:val="22"/>
                      <w:szCs w:val="22"/>
                      <w:lang w:val="en-CA"/>
                    </w:rPr>
                    <w:t>-filter</w:t>
                  </w:r>
                </w:p>
                <w:p w14:paraId="0E71DCC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10 create</w:t>
                  </w:r>
                </w:p>
                <w:p w14:paraId="4130A52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23B91B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"CPM and Flash internal communication"</w:t>
                  </w:r>
                </w:p>
                <w:p w14:paraId="42530D0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07287C3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127.0.0.0/8</w:t>
                  </w:r>
                </w:p>
                <w:p w14:paraId="37317E2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0C17EE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A2E2A8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 create</w:t>
                  </w:r>
                </w:p>
                <w:p w14:paraId="78214E62"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30C901CC"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destination#1"</w:t>
                  </w:r>
                </w:p>
                <w:p w14:paraId="2A56B87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5BEF806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0E1DBAB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66.185.80.0/20</w:t>
                  </w:r>
                </w:p>
                <w:p w14:paraId="259113B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9AF0CE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B8EF28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 create</w:t>
                  </w:r>
                </w:p>
                <w:p w14:paraId="15FBF600"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7E190B41"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destination#2"</w:t>
                  </w:r>
                </w:p>
                <w:p w14:paraId="21D1B1B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049C02D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7024C20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64.71.240.0/20</w:t>
                  </w:r>
                </w:p>
                <w:p w14:paraId="4D343F9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87759F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5C4479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entry 22 create</w:t>
                  </w:r>
                </w:p>
                <w:p w14:paraId="15FADE99"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543A414A"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destination#3"</w:t>
                  </w:r>
                </w:p>
                <w:p w14:paraId="59E7861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220F911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4A3D374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24.153.0.0/19</w:t>
                  </w:r>
                </w:p>
                <w:p w14:paraId="297E938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7EEA21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8CD5CD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23 create</w:t>
                  </w:r>
                </w:p>
                <w:p w14:paraId="196E9F8F"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43EBFE6D"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destination#4"</w:t>
                  </w:r>
                </w:p>
                <w:p w14:paraId="4F8C6E6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5973E78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4E85901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69.63.240.0/20</w:t>
                  </w:r>
                </w:p>
                <w:p w14:paraId="74F593B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C312A7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5365C9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24 create</w:t>
                  </w:r>
                </w:p>
                <w:p w14:paraId="2189D189"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3F384AB6"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destination#5"</w:t>
                  </w:r>
                </w:p>
                <w:p w14:paraId="6D970F1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5729EF0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7EC45A2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69.63.252.0/22</w:t>
                  </w:r>
                </w:p>
                <w:p w14:paraId="4DC460B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1C01E3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252BDA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25 create</w:t>
                  </w:r>
                </w:p>
                <w:p w14:paraId="7B427B92"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408B80F5"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"SSH destination#6"</w:t>
                  </w:r>
                </w:p>
                <w:p w14:paraId="42DF06A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010F11B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22 65535</w:t>
                  </w:r>
                </w:p>
                <w:p w14:paraId="3A27FD5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67.231.216.0/21</w:t>
                  </w:r>
                </w:p>
                <w:p w14:paraId="2B2EB43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9C5985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C716DE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30 create</w:t>
                  </w:r>
                </w:p>
                <w:p w14:paraId="5692619B"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action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accept</w:t>
                  </w:r>
                  <w:proofErr w:type="spellEnd"/>
                </w:p>
                <w:p w14:paraId="48B748C1"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description</w:t>
                  </w:r>
                  <w:proofErr w:type="gramEnd"/>
                  <w:r w:rsidRPr="005F71E6">
                    <w:rPr>
                      <w:rFonts w:asciiTheme="minorHAnsi" w:hAnsiTheme="minorHAnsi"/>
                      <w:color w:val="000000"/>
                      <w:sz w:val="22"/>
                      <w:szCs w:val="22"/>
                      <w:lang w:val="fr-FR"/>
                    </w:rPr>
                    <w:t xml:space="preserve"> "</w:t>
                  </w:r>
                  <w:proofErr w:type="spellStart"/>
                  <w:r w:rsidRPr="005F71E6">
                    <w:rPr>
                      <w:rFonts w:asciiTheme="minorHAnsi" w:hAnsiTheme="minorHAnsi"/>
                      <w:color w:val="000000"/>
                      <w:sz w:val="22"/>
                      <w:szCs w:val="22"/>
                      <w:lang w:val="fr-FR"/>
                    </w:rPr>
                    <w:t>protocol</w:t>
                  </w:r>
                  <w:proofErr w:type="spellEnd"/>
                  <w:r w:rsidRPr="005F71E6">
                    <w:rPr>
                      <w:rFonts w:asciiTheme="minorHAnsi" w:hAnsiTheme="minorHAnsi"/>
                      <w:color w:val="000000"/>
                      <w:sz w:val="22"/>
                      <w:szCs w:val="22"/>
                      <w:lang w:val="fr-FR"/>
                    </w:rPr>
                    <w:t xml:space="preserve"> BGP"</w:t>
                  </w:r>
                </w:p>
                <w:p w14:paraId="3A6EFEF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tcp</w:t>
                  </w:r>
                  <w:proofErr w:type="spellEnd"/>
                </w:p>
                <w:p w14:paraId="4F37FDF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179 65535</w:t>
                  </w:r>
                </w:p>
                <w:p w14:paraId="32166AA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1059F6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FC0B7A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31 create</w:t>
                  </w:r>
                </w:p>
                <w:p w14:paraId="4F52C3A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528E83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"protocol BGP"</w:t>
                  </w:r>
                </w:p>
                <w:p w14:paraId="7D6133D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150E78E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w:t>
                  </w:r>
                  <w:proofErr w:type="spellEnd"/>
                  <w:r w:rsidRPr="005F71E6">
                    <w:rPr>
                      <w:rFonts w:asciiTheme="minorHAnsi" w:hAnsiTheme="minorHAnsi"/>
                      <w:color w:val="000000"/>
                      <w:sz w:val="22"/>
                      <w:szCs w:val="22"/>
                      <w:lang w:val="en-CA"/>
                    </w:rPr>
                    <w:t>-port 179 65535</w:t>
                  </w:r>
                </w:p>
                <w:p w14:paraId="6740050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E0D238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9199B6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35 create</w:t>
                  </w:r>
                </w:p>
                <w:p w14:paraId="666CC88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656407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description "RIP Routing for PE-CE"</w:t>
                  </w:r>
                </w:p>
                <w:p w14:paraId="65F398A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4D350C7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520 65535</w:t>
                  </w:r>
                </w:p>
                <w:p w14:paraId="072C5FD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C6490F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9195A5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 create</w:t>
                  </w:r>
                </w:p>
                <w:p w14:paraId="6CABD84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79514B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"Domain DNS server using </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w:t>
                  </w:r>
                </w:p>
                <w:p w14:paraId="4D49040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052B6B7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53 65535</w:t>
                  </w:r>
                </w:p>
                <w:p w14:paraId="6DC56FB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A5AC87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7CA78E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41 create</w:t>
                  </w:r>
                </w:p>
                <w:p w14:paraId="4D8CAAF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888251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"Domain DNS server using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
                <w:p w14:paraId="0A03CF4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4F32B9A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53 65535</w:t>
                  </w:r>
                </w:p>
                <w:p w14:paraId="6809B2C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71C7E7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B2BA27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50 create</w:t>
                  </w:r>
                </w:p>
                <w:p w14:paraId="5403D0B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16C076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"ftp control #1"</w:t>
                  </w:r>
                </w:p>
                <w:p w14:paraId="1865CAD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1423B00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66.185.80.0/20</w:t>
                  </w:r>
                </w:p>
                <w:p w14:paraId="382534D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w:t>
                  </w:r>
                  <w:proofErr w:type="spellEnd"/>
                  <w:r w:rsidRPr="005F71E6">
                    <w:rPr>
                      <w:rFonts w:asciiTheme="minorHAnsi" w:hAnsiTheme="minorHAnsi"/>
                      <w:color w:val="000000"/>
                      <w:sz w:val="22"/>
                      <w:szCs w:val="22"/>
                      <w:lang w:val="en-CA"/>
                    </w:rPr>
                    <w:t>-port 21 65535</w:t>
                  </w:r>
                </w:p>
                <w:p w14:paraId="0669FC3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AFCD1F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00F0B3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51 create</w:t>
                  </w:r>
                </w:p>
                <w:p w14:paraId="1C2D9F0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D39F6C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"ftp data #1"</w:t>
                  </w:r>
                </w:p>
                <w:p w14:paraId="53BC1A9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7254C97A"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66.185.80.0/20</w:t>
                  </w:r>
                </w:p>
                <w:p w14:paraId="39C2371F"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-port 20 65535</w:t>
                  </w:r>
                </w:p>
                <w:p w14:paraId="6AC96605"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4B5BABC7"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16D9C2B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entry 52 create   </w:t>
                  </w:r>
                </w:p>
                <w:p w14:paraId="3B10B78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B5CD0D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"ftp control #2"</w:t>
                  </w:r>
                </w:p>
                <w:p w14:paraId="02C3AC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27BF9A2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64.71.240.0/20</w:t>
                  </w:r>
                </w:p>
                <w:p w14:paraId="7C88B5F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w:t>
                  </w:r>
                  <w:proofErr w:type="spellEnd"/>
                  <w:r w:rsidRPr="005F71E6">
                    <w:rPr>
                      <w:rFonts w:asciiTheme="minorHAnsi" w:hAnsiTheme="minorHAnsi"/>
                      <w:color w:val="000000"/>
                      <w:sz w:val="22"/>
                      <w:szCs w:val="22"/>
                      <w:lang w:val="en-CA"/>
                    </w:rPr>
                    <w:t>-port 21 65535</w:t>
                  </w:r>
                </w:p>
                <w:p w14:paraId="23B9844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F14261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306A7E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53 create</w:t>
                  </w:r>
                </w:p>
                <w:p w14:paraId="11636D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E64376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"ftp data#2"</w:t>
                  </w:r>
                </w:p>
                <w:p w14:paraId="55AD3E0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7230AE49"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64.71.240.0/20</w:t>
                  </w:r>
                </w:p>
                <w:p w14:paraId="509B255F"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lastRenderedPageBreak/>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-port 20 65535</w:t>
                  </w:r>
                </w:p>
                <w:p w14:paraId="6AF59B48"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6B52F6F7"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68D94B7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60 create</w:t>
                  </w:r>
                </w:p>
                <w:p w14:paraId="7330865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79FAD3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ICMP echo-request"</w:t>
                  </w:r>
                </w:p>
                <w:p w14:paraId="33C44A7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icmp</w:t>
                  </w:r>
                  <w:proofErr w:type="spellEnd"/>
                </w:p>
                <w:p w14:paraId="0C6A191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icmp</w:t>
                  </w:r>
                  <w:proofErr w:type="spellEnd"/>
                  <w:r w:rsidRPr="005F71E6">
                    <w:rPr>
                      <w:rFonts w:asciiTheme="minorHAnsi" w:hAnsiTheme="minorHAnsi"/>
                      <w:color w:val="000000"/>
                      <w:sz w:val="22"/>
                      <w:szCs w:val="22"/>
                      <w:lang w:val="en-CA"/>
                    </w:rPr>
                    <w:t>-type echo-request</w:t>
                  </w:r>
                </w:p>
                <w:p w14:paraId="5D50667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0787D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975C0F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61 create</w:t>
                  </w:r>
                </w:p>
                <w:p w14:paraId="1578EB3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AE3B5B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ICMP echo-reply"</w:t>
                  </w:r>
                </w:p>
                <w:p w14:paraId="6CBF953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icmp</w:t>
                  </w:r>
                  <w:proofErr w:type="spellEnd"/>
                </w:p>
                <w:p w14:paraId="0CCCF18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icmp</w:t>
                  </w:r>
                  <w:proofErr w:type="spellEnd"/>
                  <w:r w:rsidRPr="005F71E6">
                    <w:rPr>
                      <w:rFonts w:asciiTheme="minorHAnsi" w:hAnsiTheme="minorHAnsi"/>
                      <w:color w:val="000000"/>
                      <w:sz w:val="22"/>
                      <w:szCs w:val="22"/>
                      <w:lang w:val="en-CA"/>
                    </w:rPr>
                    <w:t>-type echo-reply</w:t>
                  </w:r>
                </w:p>
                <w:p w14:paraId="2D5A432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ACFD03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174AB8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62 create</w:t>
                  </w:r>
                </w:p>
                <w:p w14:paraId="43E4F4C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18FE3A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ICMP time-exceeded"</w:t>
                  </w:r>
                </w:p>
                <w:p w14:paraId="481DDB6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icmp</w:t>
                  </w:r>
                  <w:proofErr w:type="spellEnd"/>
                </w:p>
                <w:p w14:paraId="3C7604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icmp</w:t>
                  </w:r>
                  <w:proofErr w:type="spellEnd"/>
                  <w:r w:rsidRPr="005F71E6">
                    <w:rPr>
                      <w:rFonts w:asciiTheme="minorHAnsi" w:hAnsiTheme="minorHAnsi"/>
                      <w:color w:val="000000"/>
                      <w:sz w:val="22"/>
                      <w:szCs w:val="22"/>
                      <w:lang w:val="en-CA"/>
                    </w:rPr>
                    <w:t>-type time-exceeded</w:t>
                  </w:r>
                </w:p>
                <w:p w14:paraId="168F3B8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FEAE60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186B74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63 create</w:t>
                  </w:r>
                </w:p>
                <w:p w14:paraId="68316BB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AFD43C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"ICMP unreachable"</w:t>
                  </w:r>
                </w:p>
                <w:p w14:paraId="711E51B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icmp</w:t>
                  </w:r>
                  <w:proofErr w:type="spellEnd"/>
                </w:p>
                <w:p w14:paraId="3332595D"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spellStart"/>
                  <w:proofErr w:type="gramStart"/>
                  <w:r w:rsidRPr="005F71E6">
                    <w:rPr>
                      <w:rFonts w:asciiTheme="minorHAnsi" w:hAnsiTheme="minorHAnsi"/>
                      <w:color w:val="000000"/>
                      <w:sz w:val="22"/>
                      <w:szCs w:val="22"/>
                      <w:lang w:val="fr-FR"/>
                    </w:rPr>
                    <w:t>icmp</w:t>
                  </w:r>
                  <w:proofErr w:type="spellEnd"/>
                  <w:proofErr w:type="gramEnd"/>
                  <w:r w:rsidRPr="005F71E6">
                    <w:rPr>
                      <w:rFonts w:asciiTheme="minorHAnsi" w:hAnsiTheme="minorHAnsi"/>
                      <w:color w:val="000000"/>
                      <w:sz w:val="22"/>
                      <w:szCs w:val="22"/>
                      <w:lang w:val="fr-FR"/>
                    </w:rPr>
                    <w:t xml:space="preserve">-type </w:t>
                  </w:r>
                  <w:proofErr w:type="spellStart"/>
                  <w:r w:rsidRPr="005F71E6">
                    <w:rPr>
                      <w:rFonts w:asciiTheme="minorHAnsi" w:hAnsiTheme="minorHAnsi"/>
                      <w:color w:val="000000"/>
                      <w:sz w:val="22"/>
                      <w:szCs w:val="22"/>
                      <w:lang w:val="fr-FR"/>
                    </w:rPr>
                    <w:t>dest-unreachable</w:t>
                  </w:r>
                  <w:proofErr w:type="spellEnd"/>
                </w:p>
                <w:p w14:paraId="2D9B03F3"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2EF35FD7"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49B0776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70 create</w:t>
                  </w:r>
                </w:p>
                <w:p w14:paraId="11E24C8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19F2FF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ospf</w:t>
                  </w:r>
                  <w:proofErr w:type="spellEnd"/>
                  <w:r w:rsidRPr="005F71E6">
                    <w:rPr>
                      <w:rFonts w:asciiTheme="minorHAnsi" w:hAnsiTheme="minorHAnsi"/>
                      <w:color w:val="000000"/>
                      <w:sz w:val="22"/>
                      <w:szCs w:val="22"/>
                      <w:lang w:val="en-CA"/>
                    </w:rPr>
                    <w:t>"</w:t>
                  </w:r>
                </w:p>
                <w:p w14:paraId="42FFC47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ospf-igp</w:t>
                  </w:r>
                  <w:proofErr w:type="spellEnd"/>
                </w:p>
                <w:p w14:paraId="691FCEE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45097E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2E0770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80 create</w:t>
                  </w:r>
                </w:p>
                <w:p w14:paraId="1842EF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AECF44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"MCAST stream from address 224.0.0.0/24"</w:t>
                  </w:r>
                </w:p>
                <w:p w14:paraId="4F640B8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4C1B1BA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224.0.0.0/24</w:t>
                  </w:r>
                </w:p>
                <w:p w14:paraId="4701895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0FE07F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C83C41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90 create</w:t>
                  </w:r>
                </w:p>
                <w:p w14:paraId="7606F69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42E838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"NTP server#1"</w:t>
                  </w:r>
                </w:p>
                <w:p w14:paraId="0777A98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14AF8CB1"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lastRenderedPageBreak/>
                    <w:t xml:space="preserve">                            </w:t>
                  </w:r>
                  <w:proofErr w:type="gramStart"/>
                  <w:r w:rsidRPr="005F71E6">
                    <w:rPr>
                      <w:rFonts w:asciiTheme="minorHAnsi" w:hAnsiTheme="minorHAnsi"/>
                      <w:color w:val="000000"/>
                      <w:sz w:val="22"/>
                      <w:szCs w:val="22"/>
                      <w:lang w:val="fr-FR"/>
                    </w:rPr>
                    <w:t>dst</w:t>
                  </w:r>
                  <w:proofErr w:type="gramEnd"/>
                  <w:r w:rsidRPr="005F71E6">
                    <w:rPr>
                      <w:rFonts w:asciiTheme="minorHAnsi" w:hAnsiTheme="minorHAnsi"/>
                      <w:color w:val="000000"/>
                      <w:sz w:val="22"/>
                      <w:szCs w:val="22"/>
                      <w:lang w:val="fr-FR"/>
                    </w:rPr>
                    <w:t>-port 123 65535</w:t>
                  </w:r>
                </w:p>
                <w:p w14:paraId="2DB52450"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24.153.22.24/32</w:t>
                  </w:r>
                </w:p>
                <w:p w14:paraId="193EEBE1"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1DEBCFE9"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7A93E7D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91 create</w:t>
                  </w:r>
                </w:p>
                <w:p w14:paraId="17315CC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BBFF62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"NTP server#2"</w:t>
                  </w:r>
                </w:p>
                <w:p w14:paraId="6E53568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0E2AD4B5"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dst</w:t>
                  </w:r>
                  <w:proofErr w:type="gramEnd"/>
                  <w:r w:rsidRPr="005F71E6">
                    <w:rPr>
                      <w:rFonts w:asciiTheme="minorHAnsi" w:hAnsiTheme="minorHAnsi"/>
                      <w:color w:val="000000"/>
                      <w:sz w:val="22"/>
                      <w:szCs w:val="22"/>
                      <w:lang w:val="fr-FR"/>
                    </w:rPr>
                    <w:t>-port 123 65535</w:t>
                  </w:r>
                </w:p>
                <w:p w14:paraId="1C2ED3A3"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24.153.22.152/32</w:t>
                  </w:r>
                </w:p>
                <w:p w14:paraId="4B79CA50"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1A533E73"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068F7E0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100 create</w:t>
                  </w:r>
                </w:p>
                <w:p w14:paraId="49E2612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CB5FF1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"PIM"</w:t>
                  </w:r>
                </w:p>
                <w:p w14:paraId="3D08F59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pim</w:t>
                  </w:r>
                  <w:proofErr w:type="spellEnd"/>
                </w:p>
                <w:p w14:paraId="1BC29DF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431D23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65B1DA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120 create</w:t>
                  </w:r>
                </w:p>
                <w:p w14:paraId="008DE2B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r w:rsidRPr="005F71E6">
                    <w:rPr>
                      <w:rFonts w:asciiTheme="minorHAnsi" w:hAnsiTheme="minorHAnsi"/>
                      <w:color w:val="000000"/>
                      <w:sz w:val="22"/>
                      <w:szCs w:val="22"/>
                      <w:lang w:val="en-CA"/>
                    </w:rPr>
                    <w:t xml:space="preserve"> </w:t>
                  </w:r>
                </w:p>
                <w:p w14:paraId="5E4060A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"TACACS server #1"</w:t>
                  </w:r>
                </w:p>
                <w:p w14:paraId="66C8A10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39D6CEAE"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66.185.87.91/32</w:t>
                  </w:r>
                </w:p>
                <w:p w14:paraId="00C3BF15"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-port 49 65535</w:t>
                  </w:r>
                </w:p>
                <w:p w14:paraId="7086423F"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69A85EE0"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7B4CA3A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121 create</w:t>
                  </w:r>
                </w:p>
                <w:p w14:paraId="462EDCD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EDAED2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"TACACS server #2"</w:t>
                  </w:r>
                </w:p>
                <w:p w14:paraId="7FC91B8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6132F25F"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66.185.88.24/32</w:t>
                  </w:r>
                </w:p>
                <w:p w14:paraId="7A8913FB"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-port 49 65535</w:t>
                  </w:r>
                </w:p>
                <w:p w14:paraId="77D06C7B"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11DEA4E5"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exit</w:t>
                  </w:r>
                  <w:proofErr w:type="gramEnd"/>
                </w:p>
                <w:p w14:paraId="2568A2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130 create</w:t>
                  </w:r>
                </w:p>
                <w:p w14:paraId="3A3118B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88E43B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"RSVP"</w:t>
                  </w:r>
                </w:p>
                <w:p w14:paraId="54C829B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protocol</w:t>
                  </w:r>
                  <w:proofErr w:type="gramEnd"/>
                  <w:r w:rsidRPr="005F71E6">
                    <w:rPr>
                      <w:rFonts w:asciiTheme="minorHAnsi" w:hAnsiTheme="minorHAnsi"/>
                      <w:color w:val="000000"/>
                      <w:sz w:val="22"/>
                      <w:szCs w:val="22"/>
                      <w:lang w:val="en-CA"/>
                    </w:rPr>
                    <w:t xml:space="preserve"> rsvp</w:t>
                  </w:r>
                </w:p>
                <w:p w14:paraId="1DF4CC0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3435EF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A9EF55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140 create</w:t>
                  </w:r>
                </w:p>
                <w:p w14:paraId="1F36A2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DFC8D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range for traceroute - optional"</w:t>
                  </w:r>
                </w:p>
                <w:p w14:paraId="2CC4D6E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16761EC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32768 32768</w:t>
                  </w:r>
                </w:p>
                <w:p w14:paraId="4C87D2F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1B4642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0732EF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141 create</w:t>
                  </w:r>
                </w:p>
                <w:p w14:paraId="6DDEA5A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action </w:t>
                  </w:r>
                  <w:proofErr w:type="gramStart"/>
                  <w:r w:rsidRPr="005F71E6">
                    <w:rPr>
                      <w:rFonts w:asciiTheme="minorHAnsi" w:hAnsiTheme="minorHAnsi"/>
                      <w:color w:val="000000"/>
                      <w:sz w:val="22"/>
                      <w:szCs w:val="22"/>
                      <w:lang w:val="en-CA"/>
                    </w:rPr>
                    <w:t>accept</w:t>
                  </w:r>
                  <w:proofErr w:type="gramEnd"/>
                </w:p>
                <w:p w14:paraId="118600A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"GRE Tunneling - optional"</w:t>
                  </w:r>
                </w:p>
                <w:p w14:paraId="5CD3488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gre</w:t>
                  </w:r>
                  <w:proofErr w:type="spellEnd"/>
                </w:p>
                <w:p w14:paraId="3093332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A1EF2A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050D2E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142 create</w:t>
                  </w:r>
                </w:p>
                <w:p w14:paraId="27B8C68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6A43F1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vrrp</w:t>
                  </w:r>
                  <w:proofErr w:type="spellEnd"/>
                  <w:r w:rsidRPr="005F71E6">
                    <w:rPr>
                      <w:rFonts w:asciiTheme="minorHAnsi" w:hAnsiTheme="minorHAnsi"/>
                      <w:color w:val="000000"/>
                      <w:sz w:val="22"/>
                      <w:szCs w:val="22"/>
                      <w:lang w:val="en-CA"/>
                    </w:rPr>
                    <w:t xml:space="preserve"> - optional"</w:t>
                  </w:r>
                </w:p>
                <w:p w14:paraId="16155BB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vrrp</w:t>
                  </w:r>
                  <w:proofErr w:type="spellEnd"/>
                </w:p>
                <w:p w14:paraId="4C6BD61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001180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504B9E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150 create  </w:t>
                  </w:r>
                </w:p>
                <w:p w14:paraId="415CFDE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785741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"IGMP"</w:t>
                  </w:r>
                </w:p>
                <w:p w14:paraId="45C362C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igmp</w:t>
                  </w:r>
                  <w:proofErr w:type="spellEnd"/>
                </w:p>
                <w:p w14:paraId="73B176F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A2E83B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57F686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200 create</w:t>
                  </w:r>
                </w:p>
                <w:p w14:paraId="63D62E4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ABA76B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Block1"</w:t>
                  </w:r>
                </w:p>
                <w:p w14:paraId="4E684BC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122FE53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24.153.0.0/24</w:t>
                  </w:r>
                </w:p>
                <w:p w14:paraId="5279333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EAF973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148A34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201 create</w:t>
                  </w:r>
                </w:p>
                <w:p w14:paraId="5AAB7D4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FF2F5D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Block2"</w:t>
                  </w:r>
                </w:p>
                <w:p w14:paraId="26CF5DD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7C4F648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66.185.86.0/24</w:t>
                  </w:r>
                </w:p>
                <w:p w14:paraId="0CD193E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F2493C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94651B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202 create</w:t>
                  </w:r>
                </w:p>
                <w:p w14:paraId="39B9050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A030F4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Block3"</w:t>
                  </w:r>
                </w:p>
                <w:p w14:paraId="326DC49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381B149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66.185.94.0/24</w:t>
                  </w:r>
                </w:p>
                <w:p w14:paraId="01F0DE5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08F478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3B843F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203 create</w:t>
                  </w:r>
                </w:p>
                <w:p w14:paraId="2F151D0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806458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Block4"</w:t>
                  </w:r>
                </w:p>
                <w:p w14:paraId="03A6B65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2DAE276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69.63.242.0/24</w:t>
                  </w:r>
                </w:p>
                <w:p w14:paraId="0D2BA28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E068FF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CCD29A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204 create</w:t>
                  </w:r>
                </w:p>
                <w:p w14:paraId="25C2E2D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085851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Block5"</w:t>
                  </w:r>
                </w:p>
                <w:p w14:paraId="5D505AB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match </w:t>
                  </w:r>
                </w:p>
                <w:p w14:paraId="6EB3F1C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69.63.244.0/24</w:t>
                  </w:r>
                </w:p>
                <w:p w14:paraId="084EF89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8A4AE8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              </w:t>
                  </w:r>
                </w:p>
                <w:p w14:paraId="40C81E7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205 create</w:t>
                  </w:r>
                </w:p>
                <w:p w14:paraId="5844FE7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69E2E92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Block6"</w:t>
                  </w:r>
                </w:p>
                <w:p w14:paraId="411779C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3CA77D6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69.63.246.0/24</w:t>
                  </w:r>
                </w:p>
                <w:p w14:paraId="008244B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092DCB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D2A808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206 create</w:t>
                  </w:r>
                </w:p>
                <w:p w14:paraId="229249F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612BAB3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Loopback0 Block7"</w:t>
                  </w:r>
                </w:p>
                <w:p w14:paraId="6354692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3853910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209.148.254.0/24</w:t>
                  </w:r>
                </w:p>
                <w:p w14:paraId="78F0984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10EE5F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398E61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210 create</w:t>
                  </w:r>
                </w:p>
                <w:p w14:paraId="4BC08E8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5296AB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Block1"</w:t>
                  </w:r>
                </w:p>
                <w:p w14:paraId="10EF26B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41AC7A6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24.153.1.0/24</w:t>
                  </w:r>
                </w:p>
                <w:p w14:paraId="10E1291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8F26FD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7B930B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211 create</w:t>
                  </w:r>
                </w:p>
                <w:p w14:paraId="168EE3B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2C32B2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Block2"</w:t>
                  </w:r>
                </w:p>
                <w:p w14:paraId="145BC6D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1FE91FF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64.71.245.0/24</w:t>
                  </w:r>
                </w:p>
                <w:p w14:paraId="4D7C5E7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740A7E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675933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212 create</w:t>
                  </w:r>
                </w:p>
                <w:p w14:paraId="279CB5F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1FC8AA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Block3"</w:t>
                  </w:r>
                </w:p>
                <w:p w14:paraId="106134E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7C36D61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64.71.253.0/24</w:t>
                  </w:r>
                </w:p>
                <w:p w14:paraId="5EBFD9D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115E56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00E6C6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213 create</w:t>
                  </w:r>
                </w:p>
                <w:p w14:paraId="04613F9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1D0CA6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Block4"</w:t>
                  </w:r>
                </w:p>
                <w:p w14:paraId="61F1059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7670529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69.63.245.0/24</w:t>
                  </w:r>
                </w:p>
                <w:p w14:paraId="4E1D317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0FE73B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CAA587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214 create</w:t>
                  </w:r>
                </w:p>
                <w:p w14:paraId="3E10F2B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B3D6C9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Block5"</w:t>
                  </w:r>
                </w:p>
                <w:p w14:paraId="6E7BC99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1DF0FBC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69.63.247.0/24</w:t>
                  </w:r>
                </w:p>
                <w:p w14:paraId="40F6A53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12D8FE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BF6E8C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215 create</w:t>
                  </w:r>
                </w:p>
                <w:p w14:paraId="2A4D4CA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28155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Block6"</w:t>
                  </w:r>
                </w:p>
                <w:p w14:paraId="66B1D67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4F7C8FE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209.148.255.0/24</w:t>
                  </w:r>
                </w:p>
                <w:p w14:paraId="78A89AF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74E6CC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6AF967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216 create</w:t>
                  </w:r>
                </w:p>
                <w:p w14:paraId="692BFF1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7E4EC9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Block7"</w:t>
                  </w:r>
                </w:p>
                <w:p w14:paraId="0456412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7C0DD07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10.118.0.0/24</w:t>
                  </w:r>
                </w:p>
                <w:p w14:paraId="3902CBD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B526E3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45A100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217 create</w:t>
                  </w:r>
                </w:p>
                <w:p w14:paraId="6E2618F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699751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Loopback100 Block8"</w:t>
                  </w:r>
                </w:p>
                <w:p w14:paraId="082D721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527E661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10.118.30.0/24</w:t>
                  </w:r>
                </w:p>
                <w:p w14:paraId="561F981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51A570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E88F1D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250 create</w:t>
                  </w:r>
                </w:p>
                <w:p w14:paraId="56B1D61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F6DF64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new P2P block1 "</w:t>
                  </w:r>
                </w:p>
                <w:p w14:paraId="388F0E0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631976B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182D16">
                    <w:rPr>
                      <w:rFonts w:asciiTheme="minorHAnsi" w:hAnsiTheme="minorHAnsi"/>
                      <w:color w:val="000000"/>
                      <w:sz w:val="22"/>
                      <w:szCs w:val="22"/>
                      <w:highlight w:val="yellow"/>
                      <w:lang w:val="en-CA"/>
                    </w:rPr>
                    <w:t>src-ip</w:t>
                  </w:r>
                  <w:proofErr w:type="spellEnd"/>
                  <w:r w:rsidRPr="00182D16">
                    <w:rPr>
                      <w:rFonts w:asciiTheme="minorHAnsi" w:hAnsiTheme="minorHAnsi"/>
                      <w:color w:val="000000"/>
                      <w:sz w:val="22"/>
                      <w:szCs w:val="22"/>
                      <w:highlight w:val="yellow"/>
                      <w:lang w:val="en-CA"/>
                    </w:rPr>
                    <w:t xml:space="preserve"> </w:t>
                  </w:r>
                  <w:r w:rsidR="00182D16" w:rsidRPr="00182D16">
                    <w:rPr>
                      <w:rFonts w:asciiTheme="minorHAnsi" w:hAnsiTheme="minorHAnsi"/>
                      <w:color w:val="000000"/>
                      <w:sz w:val="22"/>
                      <w:szCs w:val="22"/>
                      <w:highlight w:val="yellow"/>
                      <w:lang w:val="en-CA"/>
                    </w:rPr>
                    <w:t xml:space="preserve">P2P </w:t>
                  </w:r>
                  <w:proofErr w:type="spellStart"/>
                  <w:r w:rsidR="00182D16" w:rsidRPr="00182D16">
                    <w:rPr>
                      <w:rFonts w:asciiTheme="minorHAnsi" w:hAnsiTheme="minorHAnsi"/>
                      <w:color w:val="000000"/>
                      <w:sz w:val="22"/>
                      <w:szCs w:val="22"/>
                      <w:highlight w:val="yellow"/>
                      <w:lang w:val="en-CA"/>
                    </w:rPr>
                    <w:t>Addess</w:t>
                  </w:r>
                  <w:proofErr w:type="spellEnd"/>
                  <w:r w:rsidR="00300C63">
                    <w:rPr>
                      <w:rFonts w:asciiTheme="minorHAnsi" w:hAnsiTheme="minorHAnsi"/>
                      <w:color w:val="000000"/>
                      <w:sz w:val="22"/>
                      <w:szCs w:val="22"/>
                      <w:highlight w:val="yellow"/>
                      <w:lang w:val="en-CA"/>
                    </w:rPr>
                    <w:t xml:space="preserve"> (add your ipv4 address here)</w:t>
                  </w:r>
                </w:p>
                <w:p w14:paraId="62EBF3F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0FC22E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3D2CFC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251 create</w:t>
                  </w:r>
                </w:p>
                <w:p w14:paraId="3979EE6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5BC52A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w:t>
                  </w:r>
                  <w:proofErr w:type="spellStart"/>
                  <w:r w:rsidRPr="005F71E6">
                    <w:rPr>
                      <w:rFonts w:asciiTheme="minorHAnsi" w:hAnsiTheme="minorHAnsi"/>
                      <w:color w:val="000000"/>
                      <w:sz w:val="22"/>
                      <w:szCs w:val="22"/>
                      <w:lang w:val="en-CA"/>
                    </w:rPr>
                    <w:t>ldp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udp</w:t>
                  </w:r>
                  <w:proofErr w:type="spellEnd"/>
                  <w:r w:rsidRPr="005F71E6">
                    <w:rPr>
                      <w:rFonts w:asciiTheme="minorHAnsi" w:hAnsiTheme="minorHAnsi"/>
                      <w:color w:val="000000"/>
                      <w:sz w:val="22"/>
                      <w:szCs w:val="22"/>
                      <w:lang w:val="en-CA"/>
                    </w:rPr>
                    <w:t xml:space="preserve"> from new P2P block2 "</w:t>
                  </w:r>
                </w:p>
                <w:p w14:paraId="74BB3A4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
                <w:p w14:paraId="4DB710A1" w14:textId="77777777" w:rsidR="00660798" w:rsidRPr="00C77F54" w:rsidRDefault="00660798" w:rsidP="00660798">
                  <w:pPr>
                    <w:rPr>
                      <w:rFonts w:asciiTheme="minorHAnsi" w:hAnsiTheme="minorHAnsi"/>
                      <w:sz w:val="22"/>
                      <w:szCs w:val="22"/>
                      <w:lang w:val="en-CA"/>
                    </w:rPr>
                  </w:pPr>
                  <w:r w:rsidRPr="005F71E6">
                    <w:rPr>
                      <w:rFonts w:asciiTheme="minorHAnsi" w:hAnsiTheme="minorHAnsi"/>
                      <w:color w:val="000000"/>
                      <w:sz w:val="22"/>
                      <w:szCs w:val="22"/>
                      <w:lang w:val="en-CA"/>
                    </w:rPr>
                    <w:t xml:space="preserve">                        </w:t>
                  </w:r>
                  <w:proofErr w:type="spellStart"/>
                  <w:r w:rsidRPr="00182D16">
                    <w:rPr>
                      <w:rFonts w:asciiTheme="minorHAnsi" w:hAnsiTheme="minorHAnsi"/>
                      <w:color w:val="000000"/>
                      <w:sz w:val="22"/>
                      <w:szCs w:val="22"/>
                      <w:highlight w:val="yellow"/>
                      <w:lang w:val="en-CA"/>
                    </w:rPr>
                    <w:t>src-ip</w:t>
                  </w:r>
                  <w:proofErr w:type="spellEnd"/>
                  <w:r w:rsidRPr="00182D16">
                    <w:rPr>
                      <w:rFonts w:asciiTheme="minorHAnsi" w:hAnsiTheme="minorHAnsi"/>
                      <w:color w:val="000000"/>
                      <w:sz w:val="22"/>
                      <w:szCs w:val="22"/>
                      <w:highlight w:val="yellow"/>
                      <w:lang w:val="en-CA"/>
                    </w:rPr>
                    <w:t xml:space="preserve"> </w:t>
                  </w:r>
                  <w:r w:rsidR="00182D16" w:rsidRPr="00182D16">
                    <w:rPr>
                      <w:rFonts w:asciiTheme="minorHAnsi" w:hAnsiTheme="minorHAnsi"/>
                      <w:color w:val="000000"/>
                      <w:sz w:val="22"/>
                      <w:szCs w:val="22"/>
                      <w:highlight w:val="yellow"/>
                      <w:lang w:val="en-CA"/>
                    </w:rPr>
                    <w:t>P2P Address</w:t>
                  </w:r>
                  <w:r w:rsidR="00300C63" w:rsidRPr="00C77F54">
                    <w:rPr>
                      <w:rFonts w:asciiTheme="minorHAnsi" w:hAnsiTheme="minorHAnsi"/>
                      <w:sz w:val="22"/>
                      <w:szCs w:val="22"/>
                      <w:highlight w:val="yellow"/>
                      <w:lang w:val="en-CA"/>
                    </w:rPr>
                    <w:t>-(add your ipv4 address here)</w:t>
                  </w:r>
                </w:p>
                <w:p w14:paraId="0305C6B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FA5D06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738921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400 create</w:t>
                  </w:r>
                </w:p>
                <w:p w14:paraId="0048DC84"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06405FDD"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#1"</w:t>
                  </w:r>
                </w:p>
                <w:p w14:paraId="6EAA65B2"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1A0C3FA9"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62F2E992"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66.185.80.0/20</w:t>
                  </w:r>
                </w:p>
                <w:p w14:paraId="1BF76234"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C7F2866"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r w:rsidRPr="0053436A">
                    <w:rPr>
                      <w:rFonts w:asciiTheme="minorHAnsi" w:hAnsiTheme="minorHAnsi"/>
                      <w:color w:val="000000"/>
                      <w:sz w:val="22"/>
                      <w:szCs w:val="22"/>
                      <w:lang w:val="fr-FR"/>
                    </w:rPr>
                    <w:t xml:space="preserve">              </w:t>
                  </w:r>
                </w:p>
                <w:p w14:paraId="353DC425"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lastRenderedPageBreak/>
                    <w:t xml:space="preserve">                    </w:t>
                  </w:r>
                  <w:r w:rsidRPr="005F71E6">
                    <w:rPr>
                      <w:rFonts w:asciiTheme="minorHAnsi" w:hAnsiTheme="minorHAnsi"/>
                      <w:color w:val="000000"/>
                      <w:sz w:val="22"/>
                      <w:szCs w:val="22"/>
                      <w:lang w:val="en-CA"/>
                    </w:rPr>
                    <w:t>entry 401 create</w:t>
                  </w:r>
                </w:p>
                <w:p w14:paraId="1D9A994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EF730D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"Fragmented SNMP packets - source #1"</w:t>
                  </w:r>
                </w:p>
                <w:p w14:paraId="7C190E6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684A7A0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0C376A7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66.185.80.0/20</w:t>
                  </w:r>
                </w:p>
                <w:p w14:paraId="44FCBCA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EDE804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8EBF85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402 create</w:t>
                  </w:r>
                </w:p>
                <w:p w14:paraId="7FA1EAB4"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01B5ECD6"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#2"</w:t>
                  </w:r>
                </w:p>
                <w:p w14:paraId="3B4B8185"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5AB49280"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5C651868"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64.71.240.0/20</w:t>
                  </w:r>
                </w:p>
                <w:p w14:paraId="2D663ACE"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45EAAF53"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5754EFB9"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403 create</w:t>
                  </w:r>
                </w:p>
                <w:p w14:paraId="707D6D9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6E2FEF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"Fragmented SNMP packets - source #2"</w:t>
                  </w:r>
                </w:p>
                <w:p w14:paraId="1D5C4F5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795C1E2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5DFED4A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64.71.240.0/20</w:t>
                  </w:r>
                </w:p>
                <w:p w14:paraId="1430F3F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50B464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C93266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404 create</w:t>
                  </w:r>
                </w:p>
                <w:p w14:paraId="0435CBEA"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1EDC78D9"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#3"</w:t>
                  </w:r>
                </w:p>
                <w:p w14:paraId="0B14D016"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387F98C3"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1214303B"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65.97.252.149/32</w:t>
                  </w:r>
                </w:p>
                <w:p w14:paraId="2B8B1489"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119FA217"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341A096C"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405 create</w:t>
                  </w:r>
                </w:p>
                <w:p w14:paraId="65E84F7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C3E9E1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"Fragmented SNMP packets - source #3"</w:t>
                  </w:r>
                </w:p>
                <w:p w14:paraId="2944BCB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4D088DD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5C35AD3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65.97.252.149/32</w:t>
                  </w:r>
                </w:p>
                <w:p w14:paraId="124327D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55B5B0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              </w:t>
                  </w:r>
                </w:p>
                <w:p w14:paraId="0CC0478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406 create</w:t>
                  </w:r>
                </w:p>
                <w:p w14:paraId="4783F488"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2C48E8FD"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#4"</w:t>
                  </w:r>
                </w:p>
                <w:p w14:paraId="041EF4C0"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32A01E20"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43B08A31"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24.112.30.0/23</w:t>
                  </w:r>
                </w:p>
                <w:p w14:paraId="66B24819"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6084E02A"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6498997A"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lastRenderedPageBreak/>
                    <w:t xml:space="preserve">                    </w:t>
                  </w:r>
                  <w:r w:rsidRPr="005F71E6">
                    <w:rPr>
                      <w:rFonts w:asciiTheme="minorHAnsi" w:hAnsiTheme="minorHAnsi"/>
                      <w:color w:val="000000"/>
                      <w:sz w:val="22"/>
                      <w:szCs w:val="22"/>
                      <w:lang w:val="en-CA"/>
                    </w:rPr>
                    <w:t>entry 407 create</w:t>
                  </w:r>
                </w:p>
                <w:p w14:paraId="4D44BE9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615004C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Fragmented SNMP packets - source #4"</w:t>
                  </w:r>
                </w:p>
                <w:p w14:paraId="55D3943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30EADB7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3CF29FB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24.112.30.0/23</w:t>
                  </w:r>
                </w:p>
                <w:p w14:paraId="42E581B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9AD8A8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1A8BA2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408 create</w:t>
                  </w:r>
                </w:p>
                <w:p w14:paraId="10FA6B46"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71F20EA1"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#5"</w:t>
                  </w:r>
                </w:p>
                <w:p w14:paraId="6E282B26"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160C49F7"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707E57A1"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24.112.32.0/23</w:t>
                  </w:r>
                </w:p>
                <w:p w14:paraId="39F49F98"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89B5777"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A777AD8"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409 create</w:t>
                  </w:r>
                </w:p>
                <w:p w14:paraId="54B0B22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19B005A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Fragmented SNMP packets - source #5"</w:t>
                  </w:r>
                </w:p>
                <w:p w14:paraId="10D5659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65A7BCE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6F06E2B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24.112.32.0/23</w:t>
                  </w:r>
                </w:p>
                <w:p w14:paraId="7633E5B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0014F1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D44E21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410 create</w:t>
                  </w:r>
                </w:p>
                <w:p w14:paraId="26A1EB3D"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2CCA5210"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#6"</w:t>
                  </w:r>
                </w:p>
                <w:p w14:paraId="68BAED8D"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66382DD6"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14434F00"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24.114.95.0/24</w:t>
                  </w:r>
                </w:p>
                <w:p w14:paraId="753A67D2"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5CADE5AA"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r w:rsidRPr="0053436A">
                    <w:rPr>
                      <w:rFonts w:asciiTheme="minorHAnsi" w:hAnsiTheme="minorHAnsi"/>
                      <w:color w:val="000000"/>
                      <w:sz w:val="22"/>
                      <w:szCs w:val="22"/>
                      <w:lang w:val="fr-FR"/>
                    </w:rPr>
                    <w:t xml:space="preserve">              </w:t>
                  </w:r>
                </w:p>
                <w:p w14:paraId="165086B3"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411 create</w:t>
                  </w:r>
                </w:p>
                <w:p w14:paraId="2A4C2FA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7CC32F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Fragmented SNMP packets - source #6"</w:t>
                  </w:r>
                </w:p>
                <w:p w14:paraId="7FCB204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2EA1ACF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fragment true</w:t>
                  </w:r>
                </w:p>
                <w:p w14:paraId="0B74641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24.114.95.0/24</w:t>
                  </w:r>
                </w:p>
                <w:p w14:paraId="0B312F6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8F398B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435B33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412 create</w:t>
                  </w:r>
                </w:p>
                <w:p w14:paraId="0B282011"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 xml:space="preserve">action </w:t>
                  </w:r>
                  <w:proofErr w:type="gramStart"/>
                  <w:r w:rsidRPr="0053436A">
                    <w:rPr>
                      <w:rFonts w:asciiTheme="minorHAnsi" w:hAnsiTheme="minorHAnsi"/>
                      <w:color w:val="000000"/>
                      <w:sz w:val="22"/>
                      <w:szCs w:val="22"/>
                      <w:lang w:val="en-CA"/>
                    </w:rPr>
                    <w:t>accept</w:t>
                  </w:r>
                  <w:proofErr w:type="gramEnd"/>
                </w:p>
                <w:p w14:paraId="1D62E7AC"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description "SNMP source #7"</w:t>
                  </w:r>
                </w:p>
                <w:p w14:paraId="765E6D80"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1F9BB44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24.153.0.0/24</w:t>
                  </w:r>
                </w:p>
                <w:p w14:paraId="336097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BA31B8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B639D9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413 create</w:t>
                  </w:r>
                </w:p>
                <w:p w14:paraId="17A1E01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action </w:t>
                  </w:r>
                  <w:proofErr w:type="gramStart"/>
                  <w:r w:rsidRPr="005F71E6">
                    <w:rPr>
                      <w:rFonts w:asciiTheme="minorHAnsi" w:hAnsiTheme="minorHAnsi"/>
                      <w:color w:val="000000"/>
                      <w:sz w:val="22"/>
                      <w:szCs w:val="22"/>
                      <w:lang w:val="en-CA"/>
                    </w:rPr>
                    <w:t>accept</w:t>
                  </w:r>
                  <w:proofErr w:type="gramEnd"/>
                </w:p>
                <w:p w14:paraId="381E55E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Fragmented SNMP packets - source #7"</w:t>
                  </w:r>
                </w:p>
                <w:p w14:paraId="7ED160D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417C2817"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fragment true</w:t>
                  </w:r>
                </w:p>
                <w:p w14:paraId="531ABF10"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src-ip</w:t>
                  </w:r>
                  <w:proofErr w:type="spellEnd"/>
                  <w:r w:rsidRPr="0053436A">
                    <w:rPr>
                      <w:rFonts w:asciiTheme="minorHAnsi" w:hAnsiTheme="minorHAnsi"/>
                      <w:color w:val="000000"/>
                      <w:sz w:val="22"/>
                      <w:szCs w:val="22"/>
                      <w:lang w:val="en-CA"/>
                    </w:rPr>
                    <w:t xml:space="preserve"> 24.153.0.0/24</w:t>
                  </w:r>
                </w:p>
                <w:p w14:paraId="4420B84E"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364B6CF7"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06A01767"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entry 414 create</w:t>
                  </w:r>
                </w:p>
                <w:p w14:paraId="46AE6B7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C5D6BA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"SNMP source #1-Geo-Redundancy"</w:t>
                  </w:r>
                </w:p>
                <w:p w14:paraId="16F8B59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5E5A8731"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161 65535</w:t>
                  </w:r>
                </w:p>
                <w:p w14:paraId="520144E2"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24.156.133.0/26</w:t>
                  </w:r>
                </w:p>
                <w:p w14:paraId="15BC6307"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72FBD9C"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D8A011B"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415 create</w:t>
                  </w:r>
                </w:p>
                <w:p w14:paraId="3259575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878085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 Fragmented SNMP packets - source #1-Geo-Redundancy"</w:t>
                  </w:r>
                </w:p>
                <w:p w14:paraId="1FE578E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415C1AB2"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r w:rsidRPr="0053436A">
                    <w:rPr>
                      <w:rFonts w:asciiTheme="minorHAnsi" w:hAnsiTheme="minorHAnsi"/>
                      <w:color w:val="000000"/>
                      <w:sz w:val="22"/>
                      <w:szCs w:val="22"/>
                      <w:lang w:val="en-CA"/>
                    </w:rPr>
                    <w:t>fragment true</w:t>
                  </w:r>
                </w:p>
                <w:p w14:paraId="05790445"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src-ip</w:t>
                  </w:r>
                  <w:proofErr w:type="spellEnd"/>
                  <w:r w:rsidRPr="0053436A">
                    <w:rPr>
                      <w:rFonts w:asciiTheme="minorHAnsi" w:hAnsiTheme="minorHAnsi"/>
                      <w:color w:val="000000"/>
                      <w:sz w:val="22"/>
                      <w:szCs w:val="22"/>
                      <w:lang w:val="en-CA"/>
                    </w:rPr>
                    <w:t xml:space="preserve"> 24.156.133.0/26</w:t>
                  </w:r>
                </w:p>
                <w:p w14:paraId="0EA58A3C"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7FB4D7FD"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57CF0DF4"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 xml:space="preserve">entry 416 create  </w:t>
                  </w:r>
                </w:p>
                <w:p w14:paraId="3D572C06" w14:textId="77777777" w:rsidR="00660798" w:rsidRPr="00FC200C"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fr-FR"/>
                    </w:rPr>
                    <w:t>action</w:t>
                  </w:r>
                  <w:proofErr w:type="gramEnd"/>
                  <w:r w:rsidRPr="00FC200C">
                    <w:rPr>
                      <w:rFonts w:asciiTheme="minorHAnsi" w:hAnsiTheme="minorHAnsi"/>
                      <w:color w:val="000000"/>
                      <w:sz w:val="22"/>
                      <w:szCs w:val="22"/>
                      <w:lang w:val="fr-FR"/>
                    </w:rPr>
                    <w:t xml:space="preserve"> accept</w:t>
                  </w:r>
                </w:p>
                <w:p w14:paraId="5440A89D" w14:textId="77777777" w:rsidR="00660798" w:rsidRPr="0053436A" w:rsidRDefault="00660798" w:rsidP="00660798">
                  <w:pPr>
                    <w:rPr>
                      <w:rFonts w:asciiTheme="minorHAnsi" w:hAnsiTheme="minorHAnsi"/>
                      <w:color w:val="000000"/>
                      <w:sz w:val="22"/>
                      <w:szCs w:val="22"/>
                      <w:lang w:val="fr-FR"/>
                    </w:rPr>
                  </w:pPr>
                  <w:r w:rsidRPr="00FC200C">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description</w:t>
                  </w:r>
                  <w:proofErr w:type="gramEnd"/>
                  <w:r w:rsidRPr="0053436A">
                    <w:rPr>
                      <w:rFonts w:asciiTheme="minorHAnsi" w:hAnsiTheme="minorHAnsi"/>
                      <w:color w:val="000000"/>
                      <w:sz w:val="22"/>
                      <w:szCs w:val="22"/>
                      <w:lang w:val="fr-FR"/>
                    </w:rPr>
                    <w:t xml:space="preserve"> "SNMP source #8 EBU-Arbor-</w:t>
                  </w:r>
                  <w:proofErr w:type="spellStart"/>
                  <w:r w:rsidRPr="0053436A">
                    <w:rPr>
                      <w:rFonts w:asciiTheme="minorHAnsi" w:hAnsiTheme="minorHAnsi"/>
                      <w:color w:val="000000"/>
                      <w:sz w:val="22"/>
                      <w:szCs w:val="22"/>
                      <w:lang w:val="fr-FR"/>
                    </w:rPr>
                    <w:t>TRAs</w:t>
                  </w:r>
                  <w:proofErr w:type="spellEnd"/>
                  <w:r w:rsidRPr="0053436A">
                    <w:rPr>
                      <w:rFonts w:asciiTheme="minorHAnsi" w:hAnsiTheme="minorHAnsi"/>
                      <w:color w:val="000000"/>
                      <w:sz w:val="22"/>
                      <w:szCs w:val="22"/>
                      <w:lang w:val="fr-FR"/>
                    </w:rPr>
                    <w:t>"</w:t>
                  </w:r>
                </w:p>
                <w:p w14:paraId="4F915EFC"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 xml:space="preserve">match protocol </w:t>
                  </w:r>
                  <w:proofErr w:type="spellStart"/>
                  <w:r w:rsidRPr="005F71E6">
                    <w:rPr>
                      <w:rFonts w:asciiTheme="minorHAnsi" w:hAnsiTheme="minorHAnsi"/>
                      <w:color w:val="000000"/>
                      <w:sz w:val="22"/>
                      <w:szCs w:val="22"/>
                      <w:lang w:val="en-CA"/>
                    </w:rPr>
                    <w:t>udp</w:t>
                  </w:r>
                  <w:proofErr w:type="spellEnd"/>
                </w:p>
                <w:p w14:paraId="16F5BC1F"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dst</w:t>
                  </w:r>
                  <w:proofErr w:type="spellEnd"/>
                  <w:r w:rsidRPr="0053436A">
                    <w:rPr>
                      <w:rFonts w:asciiTheme="minorHAnsi" w:hAnsiTheme="minorHAnsi"/>
                      <w:color w:val="000000"/>
                      <w:sz w:val="22"/>
                      <w:szCs w:val="22"/>
                      <w:lang w:val="en-CA"/>
                    </w:rPr>
                    <w:t>-port 161 65535</w:t>
                  </w:r>
                </w:p>
                <w:p w14:paraId="6C3EAB2E"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src-ip</w:t>
                  </w:r>
                  <w:proofErr w:type="spellEnd"/>
                  <w:r w:rsidRPr="0053436A">
                    <w:rPr>
                      <w:rFonts w:asciiTheme="minorHAnsi" w:hAnsiTheme="minorHAnsi"/>
                      <w:color w:val="000000"/>
                      <w:sz w:val="22"/>
                      <w:szCs w:val="22"/>
                      <w:lang w:val="en-CA"/>
                    </w:rPr>
                    <w:t xml:space="preserve"> 192.168.227.128/27</w:t>
                  </w:r>
                </w:p>
                <w:p w14:paraId="3B39ED36"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384E00DE"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23840CBB"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entry 450 create</w:t>
                  </w:r>
                </w:p>
                <w:p w14:paraId="1BE931B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5C25BDE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"DHCP to local DHCP Server"</w:t>
                  </w:r>
                </w:p>
                <w:p w14:paraId="2EF43BF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udp</w:t>
                  </w:r>
                  <w:proofErr w:type="spellEnd"/>
                </w:p>
                <w:p w14:paraId="6AAE1B4B"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255.255.255.255/32</w:t>
                  </w:r>
                </w:p>
                <w:p w14:paraId="345A09E7" w14:textId="77777777" w:rsidR="00660798" w:rsidRPr="005F71E6"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dst</w:t>
                  </w:r>
                  <w:proofErr w:type="gramEnd"/>
                  <w:r w:rsidRPr="005F71E6">
                    <w:rPr>
                      <w:rFonts w:asciiTheme="minorHAnsi" w:hAnsiTheme="minorHAnsi"/>
                      <w:color w:val="000000"/>
                      <w:sz w:val="22"/>
                      <w:szCs w:val="22"/>
                      <w:lang w:val="fr-FR"/>
                    </w:rPr>
                    <w:t>-port 67 65535</w:t>
                  </w:r>
                </w:p>
                <w:p w14:paraId="7D3AADD8" w14:textId="77777777" w:rsidR="00660798" w:rsidRPr="005F71E6"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fr-FR"/>
                    </w:rPr>
                    <w:t xml:space="preserve">                            </w:t>
                  </w:r>
                  <w:proofErr w:type="gramStart"/>
                  <w:r w:rsidRPr="005F71E6">
                    <w:rPr>
                      <w:rFonts w:asciiTheme="minorHAnsi" w:hAnsiTheme="minorHAnsi"/>
                      <w:color w:val="000000"/>
                      <w:sz w:val="22"/>
                      <w:szCs w:val="22"/>
                      <w:lang w:val="fr-FR"/>
                    </w:rPr>
                    <w:t>src</w:t>
                  </w:r>
                  <w:proofErr w:type="gramEnd"/>
                  <w:r w:rsidRPr="005F71E6">
                    <w:rPr>
                      <w:rFonts w:asciiTheme="minorHAnsi" w:hAnsiTheme="minorHAnsi"/>
                      <w:color w:val="000000"/>
                      <w:sz w:val="22"/>
                      <w:szCs w:val="22"/>
                      <w:lang w:val="fr-FR"/>
                    </w:rPr>
                    <w:t>-</w:t>
                  </w:r>
                  <w:proofErr w:type="spellStart"/>
                  <w:r w:rsidRPr="005F71E6">
                    <w:rPr>
                      <w:rFonts w:asciiTheme="minorHAnsi" w:hAnsiTheme="minorHAnsi"/>
                      <w:color w:val="000000"/>
                      <w:sz w:val="22"/>
                      <w:szCs w:val="22"/>
                      <w:lang w:val="fr-FR"/>
                    </w:rPr>
                    <w:t>ip</w:t>
                  </w:r>
                  <w:proofErr w:type="spellEnd"/>
                  <w:r w:rsidRPr="005F71E6">
                    <w:rPr>
                      <w:rFonts w:asciiTheme="minorHAnsi" w:hAnsiTheme="minorHAnsi"/>
                      <w:color w:val="000000"/>
                      <w:sz w:val="22"/>
                      <w:szCs w:val="22"/>
                      <w:lang w:val="fr-FR"/>
                    </w:rPr>
                    <w:t xml:space="preserve"> 0.0.0.0/32</w:t>
                  </w:r>
                </w:p>
                <w:p w14:paraId="4F2C29E2"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fr-FR"/>
                    </w:rPr>
                    <w:t xml:space="preserve">                            </w:t>
                  </w:r>
                  <w:proofErr w:type="spellStart"/>
                  <w:r w:rsidRPr="0053436A">
                    <w:rPr>
                      <w:rFonts w:asciiTheme="minorHAnsi" w:hAnsiTheme="minorHAnsi"/>
                      <w:color w:val="000000"/>
                      <w:sz w:val="22"/>
                      <w:szCs w:val="22"/>
                      <w:lang w:val="en-CA"/>
                    </w:rPr>
                    <w:t>src</w:t>
                  </w:r>
                  <w:proofErr w:type="spellEnd"/>
                  <w:r w:rsidRPr="0053436A">
                    <w:rPr>
                      <w:rFonts w:asciiTheme="minorHAnsi" w:hAnsiTheme="minorHAnsi"/>
                      <w:color w:val="000000"/>
                      <w:sz w:val="22"/>
                      <w:szCs w:val="22"/>
                      <w:lang w:val="en-CA"/>
                    </w:rPr>
                    <w:t>-port 68 65535</w:t>
                  </w:r>
                </w:p>
                <w:p w14:paraId="6C4FAB06"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476102E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FB976B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460 create</w:t>
                  </w:r>
                </w:p>
                <w:p w14:paraId="390B3A2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EC363C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"SSH destination#1-Geo-Redundancy"</w:t>
                  </w:r>
                </w:p>
                <w:p w14:paraId="28D6BEA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515DCB7D"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22 65535</w:t>
                  </w:r>
                </w:p>
                <w:p w14:paraId="16544FAE"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64.71.255.0/24</w:t>
                  </w:r>
                </w:p>
                <w:p w14:paraId="3B8194D0"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7536B7CA"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lastRenderedPageBreak/>
                    <w:t xml:space="preserve">                    </w:t>
                  </w:r>
                  <w:proofErr w:type="gramStart"/>
                  <w:r w:rsidRPr="0053436A">
                    <w:rPr>
                      <w:rFonts w:asciiTheme="minorHAnsi" w:hAnsiTheme="minorHAnsi"/>
                      <w:color w:val="000000"/>
                      <w:sz w:val="22"/>
                      <w:szCs w:val="22"/>
                      <w:lang w:val="fr-FR"/>
                    </w:rPr>
                    <w:t>exit</w:t>
                  </w:r>
                  <w:proofErr w:type="gramEnd"/>
                </w:p>
                <w:p w14:paraId="4F35C47B"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461 create</w:t>
                  </w:r>
                </w:p>
                <w:p w14:paraId="5CBF858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A71E2D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"SSH destination#2- Geo-Redundancy"</w:t>
                  </w:r>
                </w:p>
                <w:p w14:paraId="3E17E2F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356AF28D" w14:textId="77777777" w:rsidR="00660798" w:rsidRPr="0053436A"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dst</w:t>
                  </w:r>
                  <w:proofErr w:type="spellEnd"/>
                  <w:r w:rsidRPr="0053436A">
                    <w:rPr>
                      <w:rFonts w:asciiTheme="minorHAnsi" w:hAnsiTheme="minorHAnsi"/>
                      <w:color w:val="000000"/>
                      <w:sz w:val="22"/>
                      <w:szCs w:val="22"/>
                      <w:lang w:val="en-CA"/>
                    </w:rPr>
                    <w:t>-port 22 65535</w:t>
                  </w:r>
                </w:p>
                <w:p w14:paraId="62E7D660"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proofErr w:type="spellStart"/>
                  <w:r w:rsidRPr="0053436A">
                    <w:rPr>
                      <w:rFonts w:asciiTheme="minorHAnsi" w:hAnsiTheme="minorHAnsi"/>
                      <w:color w:val="000000"/>
                      <w:sz w:val="22"/>
                      <w:szCs w:val="22"/>
                      <w:lang w:val="en-CA"/>
                    </w:rPr>
                    <w:t>src-ip</w:t>
                  </w:r>
                  <w:proofErr w:type="spellEnd"/>
                  <w:r w:rsidRPr="0053436A">
                    <w:rPr>
                      <w:rFonts w:asciiTheme="minorHAnsi" w:hAnsiTheme="minorHAnsi"/>
                      <w:color w:val="000000"/>
                      <w:sz w:val="22"/>
                      <w:szCs w:val="22"/>
                      <w:lang w:val="en-CA"/>
                    </w:rPr>
                    <w:t xml:space="preserve"> 66.185.87.0/24</w:t>
                  </w:r>
                </w:p>
                <w:p w14:paraId="731801D4"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7B0B23DD" w14:textId="77777777" w:rsidR="00660798" w:rsidRPr="0053436A"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exit</w:t>
                  </w:r>
                </w:p>
                <w:p w14:paraId="756BCD3E"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entry 462 create</w:t>
                  </w:r>
                </w:p>
                <w:p w14:paraId="43ADBC6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B20D4F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"SSH destination#3-Geo-Redundancy"</w:t>
                  </w:r>
                </w:p>
                <w:p w14:paraId="3597E28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roofErr w:type="spellStart"/>
                  <w:r w:rsidRPr="005F71E6">
                    <w:rPr>
                      <w:rFonts w:asciiTheme="minorHAnsi" w:hAnsiTheme="minorHAnsi"/>
                      <w:color w:val="000000"/>
                      <w:sz w:val="22"/>
                      <w:szCs w:val="22"/>
                      <w:lang w:val="en-CA"/>
                    </w:rPr>
                    <w:t>tcp</w:t>
                  </w:r>
                  <w:proofErr w:type="spellEnd"/>
                </w:p>
                <w:p w14:paraId="1ED91441" w14:textId="77777777" w:rsidR="00660798" w:rsidRPr="0053436A" w:rsidRDefault="00660798" w:rsidP="00660798">
                  <w:pPr>
                    <w:rPr>
                      <w:rFonts w:asciiTheme="minorHAnsi" w:hAnsiTheme="minorHAnsi"/>
                      <w:color w:val="000000"/>
                      <w:sz w:val="22"/>
                      <w:szCs w:val="22"/>
                      <w:lang w:val="fr-FR"/>
                    </w:rPr>
                  </w:pPr>
                  <w:r w:rsidRPr="005F71E6">
                    <w:rPr>
                      <w:rFonts w:asciiTheme="minorHAnsi" w:hAnsiTheme="minorHAnsi"/>
                      <w:color w:val="000000"/>
                      <w:sz w:val="22"/>
                      <w:szCs w:val="22"/>
                      <w:lang w:val="en-CA"/>
                    </w:rPr>
                    <w:t xml:space="preserve">                            </w:t>
                  </w:r>
                  <w:proofErr w:type="gramStart"/>
                  <w:r w:rsidRPr="0053436A">
                    <w:rPr>
                      <w:rFonts w:asciiTheme="minorHAnsi" w:hAnsiTheme="minorHAnsi"/>
                      <w:color w:val="000000"/>
                      <w:sz w:val="22"/>
                      <w:szCs w:val="22"/>
                      <w:lang w:val="fr-FR"/>
                    </w:rPr>
                    <w:t>dst</w:t>
                  </w:r>
                  <w:proofErr w:type="gramEnd"/>
                  <w:r w:rsidRPr="0053436A">
                    <w:rPr>
                      <w:rFonts w:asciiTheme="minorHAnsi" w:hAnsiTheme="minorHAnsi"/>
                      <w:color w:val="000000"/>
                      <w:sz w:val="22"/>
                      <w:szCs w:val="22"/>
                      <w:lang w:val="fr-FR"/>
                    </w:rPr>
                    <w:t>-port 22 65535</w:t>
                  </w:r>
                </w:p>
                <w:p w14:paraId="08EACD98"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src</w:t>
                  </w:r>
                  <w:proofErr w:type="gramEnd"/>
                  <w:r w:rsidRPr="0053436A">
                    <w:rPr>
                      <w:rFonts w:asciiTheme="minorHAnsi" w:hAnsiTheme="minorHAnsi"/>
                      <w:color w:val="000000"/>
                      <w:sz w:val="22"/>
                      <w:szCs w:val="22"/>
                      <w:lang w:val="fr-FR"/>
                    </w:rPr>
                    <w:t>-</w:t>
                  </w:r>
                  <w:proofErr w:type="spellStart"/>
                  <w:r w:rsidRPr="0053436A">
                    <w:rPr>
                      <w:rFonts w:asciiTheme="minorHAnsi" w:hAnsiTheme="minorHAnsi"/>
                      <w:color w:val="000000"/>
                      <w:sz w:val="22"/>
                      <w:szCs w:val="22"/>
                      <w:lang w:val="fr-FR"/>
                    </w:rPr>
                    <w:t>ip</w:t>
                  </w:r>
                  <w:proofErr w:type="spellEnd"/>
                  <w:r w:rsidRPr="0053436A">
                    <w:rPr>
                      <w:rFonts w:asciiTheme="minorHAnsi" w:hAnsiTheme="minorHAnsi"/>
                      <w:color w:val="000000"/>
                      <w:sz w:val="22"/>
                      <w:szCs w:val="22"/>
                      <w:lang w:val="fr-FR"/>
                    </w:rPr>
                    <w:t xml:space="preserve"> 24.156.133.0/26</w:t>
                  </w:r>
                </w:p>
                <w:p w14:paraId="32DDFABD"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r w:rsidRPr="0053436A">
                    <w:rPr>
                      <w:rFonts w:asciiTheme="minorHAnsi" w:hAnsiTheme="minorHAnsi"/>
                      <w:color w:val="000000"/>
                      <w:sz w:val="22"/>
                      <w:szCs w:val="22"/>
                      <w:lang w:val="fr-FR"/>
                    </w:rPr>
                    <w:t xml:space="preserve">          </w:t>
                  </w:r>
                </w:p>
                <w:p w14:paraId="08E8F92F" w14:textId="77777777" w:rsidR="00660798" w:rsidRPr="0053436A" w:rsidRDefault="00660798" w:rsidP="00660798">
                  <w:pPr>
                    <w:rPr>
                      <w:rFonts w:asciiTheme="minorHAnsi" w:hAnsiTheme="minorHAnsi"/>
                      <w:color w:val="000000"/>
                      <w:sz w:val="22"/>
                      <w:szCs w:val="22"/>
                      <w:lang w:val="fr-FR"/>
                    </w:rPr>
                  </w:pPr>
                  <w:r w:rsidRPr="0053436A">
                    <w:rPr>
                      <w:rFonts w:asciiTheme="minorHAnsi" w:hAnsiTheme="minorHAnsi"/>
                      <w:color w:val="000000"/>
                      <w:sz w:val="22"/>
                      <w:szCs w:val="22"/>
                      <w:lang w:val="fr-FR"/>
                    </w:rPr>
                    <w:t xml:space="preserve">                    </w:t>
                  </w:r>
                  <w:proofErr w:type="gramStart"/>
                  <w:r w:rsidRPr="0053436A">
                    <w:rPr>
                      <w:rFonts w:asciiTheme="minorHAnsi" w:hAnsiTheme="minorHAnsi"/>
                      <w:color w:val="000000"/>
                      <w:sz w:val="22"/>
                      <w:szCs w:val="22"/>
                      <w:lang w:val="fr-FR"/>
                    </w:rPr>
                    <w:t>exit</w:t>
                  </w:r>
                  <w:proofErr w:type="gramEnd"/>
                </w:p>
                <w:p w14:paraId="6CAC2F5A" w14:textId="77777777" w:rsidR="00660798" w:rsidRPr="005F71E6" w:rsidRDefault="00660798" w:rsidP="00660798">
                  <w:pPr>
                    <w:rPr>
                      <w:rFonts w:asciiTheme="minorHAnsi" w:hAnsiTheme="minorHAnsi"/>
                      <w:color w:val="000000"/>
                      <w:sz w:val="22"/>
                      <w:szCs w:val="22"/>
                      <w:lang w:val="en-CA"/>
                    </w:rPr>
                  </w:pPr>
                  <w:r w:rsidRPr="0053436A">
                    <w:rPr>
                      <w:rFonts w:asciiTheme="minorHAnsi" w:hAnsiTheme="minorHAnsi"/>
                      <w:color w:val="000000"/>
                      <w:sz w:val="22"/>
                      <w:szCs w:val="22"/>
                      <w:lang w:val="fr-FR"/>
                    </w:rPr>
                    <w:t xml:space="preserve">                    </w:t>
                  </w:r>
                  <w:r w:rsidRPr="005F71E6">
                    <w:rPr>
                      <w:rFonts w:asciiTheme="minorHAnsi" w:hAnsiTheme="minorHAnsi"/>
                      <w:color w:val="000000"/>
                      <w:sz w:val="22"/>
                      <w:szCs w:val="22"/>
                      <w:lang w:val="en-CA"/>
                    </w:rPr>
                    <w:t>entry 600 create</w:t>
                  </w:r>
                </w:p>
                <w:p w14:paraId="24A1812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drop</w:t>
                  </w:r>
                </w:p>
                <w:p w14:paraId="62E3F5DA" w14:textId="791044D8"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log </w:t>
                  </w:r>
                  <w:r>
                    <w:rPr>
                      <w:rFonts w:asciiTheme="minorHAnsi" w:hAnsiTheme="minorHAnsi"/>
                      <w:color w:val="000000"/>
                      <w:sz w:val="22"/>
                      <w:szCs w:val="22"/>
                      <w:highlight w:val="yellow"/>
                      <w:lang w:val="en-CA"/>
                    </w:rPr>
                    <w:t/>
                  </w:r>
                </w:p>
                <w:p w14:paraId="5E5B99B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protocol *</w:t>
                  </w:r>
                </w:p>
                <w:p w14:paraId="7B25D6E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5B3382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777F471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no shutdown</w:t>
                  </w:r>
                </w:p>
                <w:p w14:paraId="68D79D2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2B543A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ipv6-filter</w:t>
                  </w:r>
                </w:p>
                <w:p w14:paraId="6EF2218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10 create</w:t>
                  </w:r>
                </w:p>
                <w:p w14:paraId="59FC540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02FE4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telnet"</w:t>
                  </w:r>
                </w:p>
                <w:p w14:paraId="08602A4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6C41AD18" w14:textId="77777777" w:rsidR="00660798" w:rsidRPr="00FC200C"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dst</w:t>
                  </w:r>
                  <w:proofErr w:type="spellEnd"/>
                  <w:r w:rsidRPr="00FC200C">
                    <w:rPr>
                      <w:rFonts w:asciiTheme="minorHAnsi" w:hAnsiTheme="minorHAnsi"/>
                      <w:color w:val="000000"/>
                      <w:sz w:val="22"/>
                      <w:szCs w:val="22"/>
                      <w:lang w:val="en-CA"/>
                    </w:rPr>
                    <w:t>-port 23 65535</w:t>
                  </w:r>
                </w:p>
                <w:p w14:paraId="2E9A5560" w14:textId="77777777" w:rsidR="00660798" w:rsidRPr="00FC200C"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src-ip</w:t>
                  </w:r>
                  <w:proofErr w:type="spellEnd"/>
                  <w:r w:rsidRPr="00FC200C">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en-CA"/>
                    </w:rPr>
                    <w:t>2607:f</w:t>
                  </w:r>
                  <w:proofErr w:type="gramEnd"/>
                  <w:r w:rsidRPr="00FC200C">
                    <w:rPr>
                      <w:rFonts w:asciiTheme="minorHAnsi" w:hAnsiTheme="minorHAnsi"/>
                      <w:color w:val="000000"/>
                      <w:sz w:val="22"/>
                      <w:szCs w:val="22"/>
                      <w:lang w:val="en-CA"/>
                    </w:rPr>
                    <w:t>798::/64</w:t>
                  </w:r>
                </w:p>
                <w:p w14:paraId="71CA0DD4" w14:textId="77777777" w:rsidR="00660798" w:rsidRPr="005F71E6"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6F81629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1AF4BE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20 create</w:t>
                  </w:r>
                </w:p>
                <w:p w14:paraId="4CFF1D0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2088B8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SSH"</w:t>
                  </w:r>
                </w:p>
                <w:p w14:paraId="4CDD7D8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68267D63" w14:textId="77777777" w:rsidR="00660798" w:rsidRPr="00FC200C"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dst</w:t>
                  </w:r>
                  <w:proofErr w:type="spellEnd"/>
                  <w:r w:rsidRPr="00FC200C">
                    <w:rPr>
                      <w:rFonts w:asciiTheme="minorHAnsi" w:hAnsiTheme="minorHAnsi"/>
                      <w:color w:val="000000"/>
                      <w:sz w:val="22"/>
                      <w:szCs w:val="22"/>
                      <w:lang w:val="en-CA"/>
                    </w:rPr>
                    <w:t>-port 22 65535</w:t>
                  </w:r>
                </w:p>
                <w:p w14:paraId="27A51FC6" w14:textId="77777777" w:rsidR="00660798" w:rsidRPr="00FC200C"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src-ip</w:t>
                  </w:r>
                  <w:proofErr w:type="spellEnd"/>
                  <w:r w:rsidRPr="00FC200C">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en-CA"/>
                    </w:rPr>
                    <w:t>2607:f</w:t>
                  </w:r>
                  <w:proofErr w:type="gramEnd"/>
                  <w:r w:rsidRPr="00FC200C">
                    <w:rPr>
                      <w:rFonts w:asciiTheme="minorHAnsi" w:hAnsiTheme="minorHAnsi"/>
                      <w:color w:val="000000"/>
                      <w:sz w:val="22"/>
                      <w:szCs w:val="22"/>
                      <w:lang w:val="en-CA"/>
                    </w:rPr>
                    <w:t>798::/64</w:t>
                  </w:r>
                </w:p>
                <w:p w14:paraId="04C0BC7C" w14:textId="77777777" w:rsidR="00660798" w:rsidRPr="005F71E6"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710B947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44ACA7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30 create</w:t>
                  </w:r>
                </w:p>
                <w:p w14:paraId="2446AE4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69861E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BGP"</w:t>
                  </w:r>
                </w:p>
                <w:p w14:paraId="5EF00C9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3A20EA5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179 65535</w:t>
                  </w:r>
                </w:p>
                <w:p w14:paraId="1BCB808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90F4C6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exit</w:t>
                  </w:r>
                </w:p>
                <w:p w14:paraId="0AF2170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40 create</w:t>
                  </w:r>
                </w:p>
                <w:p w14:paraId="046B4A8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2317F49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IPv6 ND"</w:t>
                  </w:r>
                </w:p>
                <w:p w14:paraId="690F17E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next-header ipv6-icmp</w:t>
                  </w:r>
                </w:p>
                <w:p w14:paraId="0313D01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icmp</w:t>
                  </w:r>
                  <w:proofErr w:type="spellEnd"/>
                  <w:r w:rsidRPr="005F71E6">
                    <w:rPr>
                      <w:rFonts w:asciiTheme="minorHAnsi" w:hAnsiTheme="minorHAnsi"/>
                      <w:color w:val="000000"/>
                      <w:sz w:val="22"/>
                      <w:szCs w:val="22"/>
                      <w:lang w:val="en-CA"/>
                    </w:rPr>
                    <w:t>-type neighbor-solicitation</w:t>
                  </w:r>
                </w:p>
                <w:p w14:paraId="2A236C9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C0962A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              </w:t>
                  </w:r>
                </w:p>
                <w:p w14:paraId="7F198470"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50 create</w:t>
                  </w:r>
                </w:p>
                <w:p w14:paraId="10FAC79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FC8562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IPv6 ND"</w:t>
                  </w:r>
                </w:p>
                <w:p w14:paraId="439E15F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next-header ipv6-icmp</w:t>
                  </w:r>
                </w:p>
                <w:p w14:paraId="22BEACF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icmp</w:t>
                  </w:r>
                  <w:proofErr w:type="spellEnd"/>
                  <w:r w:rsidRPr="005F71E6">
                    <w:rPr>
                      <w:rFonts w:asciiTheme="minorHAnsi" w:hAnsiTheme="minorHAnsi"/>
                      <w:color w:val="000000"/>
                      <w:sz w:val="22"/>
                      <w:szCs w:val="22"/>
                      <w:lang w:val="en-CA"/>
                    </w:rPr>
                    <w:t>-type neighbor-advertisement</w:t>
                  </w:r>
                </w:p>
                <w:p w14:paraId="07FEEEC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A1A263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83936D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60 create</w:t>
                  </w:r>
                </w:p>
                <w:p w14:paraId="05F8CF2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5302C9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IPv6 ICMP"</w:t>
                  </w:r>
                </w:p>
                <w:p w14:paraId="142A73E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log 101</w:t>
                  </w:r>
                </w:p>
                <w:p w14:paraId="3BACDB0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next-header ipv6-icmp</w:t>
                  </w:r>
                </w:p>
                <w:p w14:paraId="715B764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CD580B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5B807A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70 create</w:t>
                  </w:r>
                </w:p>
                <w:p w14:paraId="000A98B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31907DE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"ALLOW-SNMP"</w:t>
                  </w:r>
                </w:p>
                <w:p w14:paraId="0F3B5C0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
                <w:p w14:paraId="7345DD0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161 65535</w:t>
                  </w:r>
                </w:p>
                <w:p w14:paraId="5A3DD5C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src-ip</w:t>
                  </w:r>
                  <w:proofErr w:type="spellEnd"/>
                  <w:r w:rsidRPr="005F71E6">
                    <w:rPr>
                      <w:rFonts w:asciiTheme="minorHAnsi" w:hAnsiTheme="minorHAnsi"/>
                      <w:color w:val="000000"/>
                      <w:sz w:val="22"/>
                      <w:szCs w:val="22"/>
                      <w:lang w:val="en-CA"/>
                    </w:rPr>
                    <w:t xml:space="preserve"> </w:t>
                  </w:r>
                  <w:proofErr w:type="gramStart"/>
                  <w:r w:rsidRPr="005F71E6">
                    <w:rPr>
                      <w:rFonts w:asciiTheme="minorHAnsi" w:hAnsiTheme="minorHAnsi"/>
                      <w:color w:val="000000"/>
                      <w:sz w:val="22"/>
                      <w:szCs w:val="22"/>
                      <w:lang w:val="en-CA"/>
                    </w:rPr>
                    <w:t>2607:f</w:t>
                  </w:r>
                  <w:proofErr w:type="gramEnd"/>
                  <w:r w:rsidRPr="005F71E6">
                    <w:rPr>
                      <w:rFonts w:asciiTheme="minorHAnsi" w:hAnsiTheme="minorHAnsi"/>
                      <w:color w:val="000000"/>
                      <w:sz w:val="22"/>
                      <w:szCs w:val="22"/>
                      <w:lang w:val="en-CA"/>
                    </w:rPr>
                    <w:t>798::/64</w:t>
                  </w:r>
                </w:p>
                <w:p w14:paraId="113FD50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8DCC9F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93D8AD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80 create</w:t>
                  </w:r>
                </w:p>
                <w:p w14:paraId="3904EA3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0C9B41F1"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"ALLOW-TACACS"</w:t>
                  </w:r>
                </w:p>
                <w:p w14:paraId="3B3D5FD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3C938CA8" w14:textId="77777777" w:rsidR="00660798" w:rsidRPr="00FC200C"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src-ip</w:t>
                  </w:r>
                  <w:proofErr w:type="spellEnd"/>
                  <w:r w:rsidRPr="00FC200C">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en-CA"/>
                    </w:rPr>
                    <w:t>2607:f</w:t>
                  </w:r>
                  <w:proofErr w:type="gramEnd"/>
                  <w:r w:rsidRPr="00FC200C">
                    <w:rPr>
                      <w:rFonts w:asciiTheme="minorHAnsi" w:hAnsiTheme="minorHAnsi"/>
                      <w:color w:val="000000"/>
                      <w:sz w:val="22"/>
                      <w:szCs w:val="22"/>
                      <w:lang w:val="en-CA"/>
                    </w:rPr>
                    <w:t>798::/64</w:t>
                  </w:r>
                </w:p>
                <w:p w14:paraId="0387EE0A" w14:textId="77777777" w:rsidR="00660798" w:rsidRPr="00FC200C"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w:t>
                  </w:r>
                  <w:proofErr w:type="spellEnd"/>
                  <w:r w:rsidRPr="00FC200C">
                    <w:rPr>
                      <w:rFonts w:asciiTheme="minorHAnsi" w:hAnsiTheme="minorHAnsi"/>
                      <w:color w:val="000000"/>
                      <w:sz w:val="22"/>
                      <w:szCs w:val="22"/>
                      <w:lang w:val="en-CA"/>
                    </w:rPr>
                    <w:t>-port 49 65535</w:t>
                  </w:r>
                </w:p>
                <w:p w14:paraId="10C3A36B" w14:textId="77777777" w:rsidR="00660798" w:rsidRPr="005F71E6"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3C60F2A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E4A902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90 create</w:t>
                  </w:r>
                </w:p>
                <w:p w14:paraId="3D8999B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62DBB283"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"ALLOW-DNS"</w:t>
                  </w:r>
                </w:p>
                <w:p w14:paraId="215C370A"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udp</w:t>
                  </w:r>
                  <w:proofErr w:type="spellEnd"/>
                </w:p>
                <w:p w14:paraId="69B8403D"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53 65535</w:t>
                  </w:r>
                </w:p>
                <w:p w14:paraId="5C855A8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02EF866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3A03D33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100 create</w:t>
                  </w:r>
                </w:p>
                <w:p w14:paraId="3FCACED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626E8B4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NTP"</w:t>
                  </w:r>
                </w:p>
                <w:p w14:paraId="45E266A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lastRenderedPageBreak/>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udp</w:t>
                  </w:r>
                  <w:proofErr w:type="spellEnd"/>
                </w:p>
                <w:p w14:paraId="19890D8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dst</w:t>
                  </w:r>
                  <w:proofErr w:type="spellEnd"/>
                  <w:r w:rsidRPr="005F71E6">
                    <w:rPr>
                      <w:rFonts w:asciiTheme="minorHAnsi" w:hAnsiTheme="minorHAnsi"/>
                      <w:color w:val="000000"/>
                      <w:sz w:val="22"/>
                      <w:szCs w:val="22"/>
                      <w:lang w:val="en-CA"/>
                    </w:rPr>
                    <w:t>-port 123 65535</w:t>
                  </w:r>
                </w:p>
                <w:p w14:paraId="39D8CD5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4D4B09AE"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2BF2815"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110 create</w:t>
                  </w:r>
                </w:p>
                <w:p w14:paraId="0A719F9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44046E9F"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FTP"</w:t>
                  </w:r>
                </w:p>
                <w:p w14:paraId="7914B2E2"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2A1F823D" w14:textId="77777777" w:rsidR="00660798" w:rsidRPr="00FC200C"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dst</w:t>
                  </w:r>
                  <w:proofErr w:type="spellEnd"/>
                  <w:r w:rsidRPr="00FC200C">
                    <w:rPr>
                      <w:rFonts w:asciiTheme="minorHAnsi" w:hAnsiTheme="minorHAnsi"/>
                      <w:color w:val="000000"/>
                      <w:sz w:val="22"/>
                      <w:szCs w:val="22"/>
                      <w:lang w:val="en-CA"/>
                    </w:rPr>
                    <w:t>-port 20 65535</w:t>
                  </w:r>
                </w:p>
                <w:p w14:paraId="15D414A3" w14:textId="77777777" w:rsidR="00660798" w:rsidRPr="00FC200C"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src-ip</w:t>
                  </w:r>
                  <w:proofErr w:type="spellEnd"/>
                  <w:r w:rsidRPr="00FC200C">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en-CA"/>
                    </w:rPr>
                    <w:t>2607:f</w:t>
                  </w:r>
                  <w:proofErr w:type="gramEnd"/>
                  <w:r w:rsidRPr="00FC200C">
                    <w:rPr>
                      <w:rFonts w:asciiTheme="minorHAnsi" w:hAnsiTheme="minorHAnsi"/>
                      <w:color w:val="000000"/>
                      <w:sz w:val="22"/>
                      <w:szCs w:val="22"/>
                      <w:lang w:val="en-CA"/>
                    </w:rPr>
                    <w:t>798::/64</w:t>
                  </w:r>
                </w:p>
                <w:p w14:paraId="042866B8" w14:textId="77777777" w:rsidR="00660798" w:rsidRPr="005F71E6"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1CF9487C"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225E73E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120 create</w:t>
                  </w:r>
                </w:p>
                <w:p w14:paraId="1C90F08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w:t>
                  </w:r>
                  <w:proofErr w:type="gramStart"/>
                  <w:r w:rsidRPr="005F71E6">
                    <w:rPr>
                      <w:rFonts w:asciiTheme="minorHAnsi" w:hAnsiTheme="minorHAnsi"/>
                      <w:color w:val="000000"/>
                      <w:sz w:val="22"/>
                      <w:szCs w:val="22"/>
                      <w:lang w:val="en-CA"/>
                    </w:rPr>
                    <w:t>accept</w:t>
                  </w:r>
                  <w:proofErr w:type="gramEnd"/>
                </w:p>
                <w:p w14:paraId="7F687129"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description "Allow FTP-Control"</w:t>
                  </w:r>
                </w:p>
                <w:p w14:paraId="64CA3757"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match </w:t>
                  </w:r>
                  <w:proofErr w:type="gramStart"/>
                  <w:r w:rsidRPr="005F71E6">
                    <w:rPr>
                      <w:rFonts w:asciiTheme="minorHAnsi" w:hAnsiTheme="minorHAnsi"/>
                      <w:color w:val="000000"/>
                      <w:sz w:val="22"/>
                      <w:szCs w:val="22"/>
                      <w:lang w:val="en-CA"/>
                    </w:rPr>
                    <w:t>next-header</w:t>
                  </w:r>
                  <w:proofErr w:type="gramEnd"/>
                  <w:r w:rsidRPr="005F71E6">
                    <w:rPr>
                      <w:rFonts w:asciiTheme="minorHAnsi" w:hAnsiTheme="minorHAnsi"/>
                      <w:color w:val="000000"/>
                      <w:sz w:val="22"/>
                      <w:szCs w:val="22"/>
                      <w:lang w:val="en-CA"/>
                    </w:rPr>
                    <w:t xml:space="preserve"> </w:t>
                  </w:r>
                  <w:proofErr w:type="spellStart"/>
                  <w:r w:rsidRPr="005F71E6">
                    <w:rPr>
                      <w:rFonts w:asciiTheme="minorHAnsi" w:hAnsiTheme="minorHAnsi"/>
                      <w:color w:val="000000"/>
                      <w:sz w:val="22"/>
                      <w:szCs w:val="22"/>
                      <w:lang w:val="en-CA"/>
                    </w:rPr>
                    <w:t>tcp</w:t>
                  </w:r>
                  <w:proofErr w:type="spellEnd"/>
                </w:p>
                <w:p w14:paraId="3CB9F1C7" w14:textId="77777777" w:rsidR="00660798" w:rsidRPr="00FC200C"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dst</w:t>
                  </w:r>
                  <w:proofErr w:type="spellEnd"/>
                  <w:r w:rsidRPr="00FC200C">
                    <w:rPr>
                      <w:rFonts w:asciiTheme="minorHAnsi" w:hAnsiTheme="minorHAnsi"/>
                      <w:color w:val="000000"/>
                      <w:sz w:val="22"/>
                      <w:szCs w:val="22"/>
                      <w:lang w:val="en-CA"/>
                    </w:rPr>
                    <w:t>-port 21 65535</w:t>
                  </w:r>
                </w:p>
                <w:p w14:paraId="447D2BB8" w14:textId="77777777" w:rsidR="00660798" w:rsidRPr="00FC200C"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proofErr w:type="spellStart"/>
                  <w:r w:rsidRPr="00FC200C">
                    <w:rPr>
                      <w:rFonts w:asciiTheme="minorHAnsi" w:hAnsiTheme="minorHAnsi"/>
                      <w:color w:val="000000"/>
                      <w:sz w:val="22"/>
                      <w:szCs w:val="22"/>
                      <w:lang w:val="en-CA"/>
                    </w:rPr>
                    <w:t>src-ip</w:t>
                  </w:r>
                  <w:proofErr w:type="spellEnd"/>
                  <w:r w:rsidRPr="00FC200C">
                    <w:rPr>
                      <w:rFonts w:asciiTheme="minorHAnsi" w:hAnsiTheme="minorHAnsi"/>
                      <w:color w:val="000000"/>
                      <w:sz w:val="22"/>
                      <w:szCs w:val="22"/>
                      <w:lang w:val="en-CA"/>
                    </w:rPr>
                    <w:t xml:space="preserve"> </w:t>
                  </w:r>
                  <w:proofErr w:type="gramStart"/>
                  <w:r w:rsidRPr="00FC200C">
                    <w:rPr>
                      <w:rFonts w:asciiTheme="minorHAnsi" w:hAnsiTheme="minorHAnsi"/>
                      <w:color w:val="000000"/>
                      <w:sz w:val="22"/>
                      <w:szCs w:val="22"/>
                      <w:lang w:val="en-CA"/>
                    </w:rPr>
                    <w:t>2607:f</w:t>
                  </w:r>
                  <w:proofErr w:type="gramEnd"/>
                  <w:r w:rsidRPr="00FC200C">
                    <w:rPr>
                      <w:rFonts w:asciiTheme="minorHAnsi" w:hAnsiTheme="minorHAnsi"/>
                      <w:color w:val="000000"/>
                      <w:sz w:val="22"/>
                      <w:szCs w:val="22"/>
                      <w:lang w:val="en-CA"/>
                    </w:rPr>
                    <w:t>798::/64</w:t>
                  </w:r>
                </w:p>
                <w:p w14:paraId="1103162D" w14:textId="77777777" w:rsidR="00660798" w:rsidRPr="005F71E6" w:rsidRDefault="00660798" w:rsidP="00660798">
                  <w:pPr>
                    <w:rPr>
                      <w:rFonts w:asciiTheme="minorHAnsi" w:hAnsiTheme="minorHAnsi"/>
                      <w:color w:val="000000"/>
                      <w:sz w:val="22"/>
                      <w:szCs w:val="22"/>
                      <w:lang w:val="en-CA"/>
                    </w:rPr>
                  </w:pPr>
                  <w:r w:rsidRPr="00FC200C">
                    <w:rPr>
                      <w:rFonts w:asciiTheme="minorHAnsi" w:hAnsiTheme="minorHAnsi"/>
                      <w:color w:val="000000"/>
                      <w:sz w:val="22"/>
                      <w:szCs w:val="22"/>
                      <w:lang w:val="en-CA"/>
                    </w:rPr>
                    <w:t xml:space="preserve">                        </w:t>
                  </w:r>
                  <w:r w:rsidRPr="005F71E6">
                    <w:rPr>
                      <w:rFonts w:asciiTheme="minorHAnsi" w:hAnsiTheme="minorHAnsi"/>
                      <w:color w:val="000000"/>
                      <w:sz w:val="22"/>
                      <w:szCs w:val="22"/>
                      <w:lang w:val="en-CA"/>
                    </w:rPr>
                    <w:t>exit</w:t>
                  </w:r>
                </w:p>
                <w:p w14:paraId="3E767824"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61EBD4F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entry 600 create</w:t>
                  </w:r>
                </w:p>
                <w:p w14:paraId="2F560A68"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action drop</w:t>
                  </w:r>
                </w:p>
                <w:p w14:paraId="12DA093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51A0E0EB"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no shutdown</w:t>
                  </w:r>
                </w:p>
                <w:p w14:paraId="23E171F6" w14:textId="77777777" w:rsidR="00660798" w:rsidRPr="005F71E6" w:rsidRDefault="00660798" w:rsidP="00660798">
                  <w:pPr>
                    <w:rPr>
                      <w:rFonts w:asciiTheme="minorHAnsi" w:hAnsiTheme="minorHAnsi"/>
                      <w:color w:val="000000"/>
                      <w:sz w:val="22"/>
                      <w:szCs w:val="22"/>
                      <w:lang w:val="en-CA"/>
                    </w:rPr>
                  </w:pPr>
                  <w:r w:rsidRPr="005F71E6">
                    <w:rPr>
                      <w:rFonts w:asciiTheme="minorHAnsi" w:hAnsiTheme="minorHAnsi"/>
                      <w:color w:val="000000"/>
                      <w:sz w:val="22"/>
                      <w:szCs w:val="22"/>
                      <w:lang w:val="en-CA"/>
                    </w:rPr>
                    <w:t xml:space="preserve">                exit</w:t>
                  </w:r>
                </w:p>
                <w:p w14:paraId="1ADDB500" w14:textId="77777777" w:rsidR="003A0812" w:rsidRPr="005F71E6" w:rsidRDefault="003A0812" w:rsidP="003A0812">
                  <w:pPr>
                    <w:rPr>
                      <w:rFonts w:asciiTheme="minorHAnsi" w:hAnsiTheme="minorHAnsi"/>
                      <w:color w:val="000000"/>
                      <w:sz w:val="22"/>
                      <w:szCs w:val="22"/>
                      <w:lang w:val="en-CA"/>
                    </w:rPr>
                  </w:pPr>
                </w:p>
              </w:tc>
            </w:tr>
          </w:tbl>
          <w:p w14:paraId="2283C3AF" w14:textId="77777777" w:rsidR="003A0812" w:rsidRPr="005F71E6" w:rsidRDefault="003A0812" w:rsidP="003A0812">
            <w:pPr>
              <w:tabs>
                <w:tab w:val="left" w:pos="-1440"/>
                <w:tab w:val="left" w:pos="-720"/>
              </w:tabs>
              <w:ind w:right="828"/>
              <w:rPr>
                <w:rFonts w:asciiTheme="minorHAnsi" w:hAnsiTheme="minorHAnsi" w:cstheme="minorHAnsi"/>
                <w:b/>
              </w:rPr>
            </w:pPr>
          </w:p>
        </w:tc>
      </w:tr>
    </w:tbl>
    <w:p w14:paraId="20E80910" w14:textId="77777777" w:rsidR="003A0812" w:rsidRPr="005F71E6" w:rsidRDefault="003A0812" w:rsidP="003A0812">
      <w:pPr>
        <w:tabs>
          <w:tab w:val="left" w:pos="-1440"/>
          <w:tab w:val="left" w:pos="-720"/>
        </w:tabs>
        <w:spacing w:before="120"/>
        <w:ind w:right="828"/>
        <w:rPr>
          <w:rFonts w:asciiTheme="minorHAnsi" w:hAnsiTheme="minorHAnsi" w:cstheme="minorHAnsi"/>
          <w:b/>
          <w:lang w:val="en-US"/>
        </w:rPr>
      </w:pPr>
    </w:p>
    <w:p w14:paraId="00B0781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0CFAE212"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LDP status:</w:t>
      </w:r>
    </w:p>
    <w:p w14:paraId="0FBF815E"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ldp</w:t>
      </w:r>
      <w:proofErr w:type="spellEnd"/>
      <w:r w:rsidRPr="005F71E6">
        <w:rPr>
          <w:rFonts w:asciiTheme="minorHAnsi" w:hAnsiTheme="minorHAnsi" w:cs="Arial"/>
          <w:lang w:val="en-US"/>
        </w:rPr>
        <w:t xml:space="preserve"> interface</w:t>
      </w:r>
    </w:p>
    <w:p w14:paraId="40D2B44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ldp</w:t>
      </w:r>
      <w:proofErr w:type="spellEnd"/>
      <w:r w:rsidRPr="005F71E6">
        <w:rPr>
          <w:rFonts w:asciiTheme="minorHAnsi" w:hAnsiTheme="minorHAnsi" w:cs="Arial"/>
          <w:lang w:val="en-US"/>
        </w:rPr>
        <w:t xml:space="preserve"> session</w:t>
      </w:r>
    </w:p>
    <w:p w14:paraId="6E5BB23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ldp</w:t>
      </w:r>
      <w:proofErr w:type="spellEnd"/>
      <w:r w:rsidRPr="005F71E6">
        <w:rPr>
          <w:rFonts w:asciiTheme="minorHAnsi" w:hAnsiTheme="minorHAnsi" w:cs="Arial"/>
          <w:lang w:val="en-US"/>
        </w:rPr>
        <w:t xml:space="preserve"> bindings</w:t>
      </w:r>
    </w:p>
    <w:p w14:paraId="4ECFFD95" w14:textId="77777777" w:rsidR="003A0812" w:rsidRPr="005F71E6" w:rsidRDefault="003A0812" w:rsidP="003A0812">
      <w:pPr>
        <w:tabs>
          <w:tab w:val="left" w:pos="-1440"/>
          <w:tab w:val="left" w:pos="-720"/>
        </w:tabs>
        <w:ind w:right="828"/>
        <w:rPr>
          <w:rFonts w:asciiTheme="minorHAnsi" w:hAnsiTheme="minorHAnsi" w:cs="Arial"/>
          <w:lang w:val="en-US"/>
        </w:rPr>
      </w:pPr>
    </w:p>
    <w:p w14:paraId="1C4019AB"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19" w:name="_Toc358030300"/>
      <w:bookmarkStart w:id="220" w:name="_Toc370457124"/>
      <w:bookmarkStart w:id="221" w:name="_Toc421006018"/>
      <w:bookmarkStart w:id="222" w:name="_Toc85536818"/>
      <w:r w:rsidRPr="005F71E6">
        <w:rPr>
          <w:rFonts w:asciiTheme="minorHAnsi" w:hAnsiTheme="minorHAnsi" w:cs="Arial"/>
          <w:b/>
          <w:sz w:val="24"/>
          <w:lang w:val="en-US"/>
        </w:rPr>
        <w:t>5.4.10 Protocol Independent Multicast (PIM) configurations</w:t>
      </w:r>
      <w:bookmarkEnd w:id="219"/>
      <w:bookmarkEnd w:id="220"/>
      <w:bookmarkEnd w:id="221"/>
      <w:bookmarkEnd w:id="222"/>
    </w:p>
    <w:p w14:paraId="6225751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Protocol independent multicast (PIM) protocol will be used for IP multicast routing. At this point of time, only the most basic configuration needs to be implemented in the initial network integration phase as per the Technology specification.</w:t>
      </w:r>
    </w:p>
    <w:p w14:paraId="520A91A8"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7A82B5B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Please refer to section 4.2.3 for interface details.</w:t>
      </w:r>
    </w:p>
    <w:p w14:paraId="03832074"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5880C14E" w14:textId="576647EC" w:rsidR="003A0812" w:rsidRPr="005E4631" w:rsidRDefault="00097DA5" w:rsidP="003A0812">
      <w:pPr>
        <w:tabs>
          <w:tab w:val="left" w:pos="-1440"/>
          <w:tab w:val="left" w:pos="-720"/>
        </w:tabs>
        <w:ind w:right="828"/>
        <w:rPr>
          <w:rFonts w:asciiTheme="minorHAnsi" w:hAnsiTheme="minorHAnsi" w:cs="Arial"/>
          <w:b/>
          <w:lang w:val="en-US"/>
        </w:rPr>
      </w:pPr>
      <w:r>
        <w:rPr>
          <w:rFonts w:asciiTheme="minorHAnsi" w:hAnsiTheme="minorHAnsi" w:cs="Arial"/>
          <w:b/>
          <w:highlight w:val="yellow"/>
          <w:lang w:val="en-US"/>
        </w:rPr>
        <w:t/>
      </w:r>
    </w:p>
    <w:tbl>
      <w:tblPr>
        <w:tblStyle w:val="TableGrid1"/>
        <w:tblW w:w="0" w:type="auto"/>
        <w:tblLook w:val="04A0" w:firstRow="1" w:lastRow="0" w:firstColumn="1" w:lastColumn="0" w:noHBand="0" w:noVBand="1"/>
      </w:tblPr>
      <w:tblGrid>
        <w:gridCol w:w="9350"/>
      </w:tblGrid>
      <w:tr w:rsidR="003A0812" w:rsidRPr="005F71E6" w14:paraId="528558A2" w14:textId="77777777" w:rsidTr="003A0812">
        <w:tc>
          <w:tcPr>
            <w:tcW w:w="9396" w:type="dxa"/>
          </w:tcPr>
          <w:p w14:paraId="5E84ABE5" w14:textId="77777777" w:rsidR="003A0812" w:rsidRPr="005F71E6" w:rsidRDefault="003A0812" w:rsidP="003A0812">
            <w:pPr>
              <w:tabs>
                <w:tab w:val="left" w:pos="-1440"/>
                <w:tab w:val="left" w:pos="-720"/>
              </w:tabs>
              <w:ind w:right="828"/>
              <w:rPr>
                <w:rFonts w:asciiTheme="minorHAnsi" w:hAnsiTheme="minorHAnsi" w:cstheme="minorHAnsi"/>
                <w:sz w:val="22"/>
                <w:szCs w:val="22"/>
                <w:lang w:val="en-US"/>
              </w:rPr>
            </w:pPr>
            <w:r w:rsidRPr="005F71E6">
              <w:rPr>
                <w:rFonts w:asciiTheme="minorHAnsi" w:hAnsiTheme="minorHAnsi" w:cstheme="minorHAnsi"/>
                <w:sz w:val="22"/>
                <w:szCs w:val="22"/>
                <w:lang w:val="en-US"/>
              </w:rPr>
              <w:t>exit all</w:t>
            </w:r>
          </w:p>
          <w:p w14:paraId="22C352E0" w14:textId="77777777" w:rsidR="003A0812" w:rsidRPr="005F71E6" w:rsidRDefault="003A0812" w:rsidP="003A0812">
            <w:pPr>
              <w:tabs>
                <w:tab w:val="left" w:pos="-1440"/>
                <w:tab w:val="left" w:pos="-720"/>
              </w:tabs>
              <w:ind w:right="828"/>
              <w:rPr>
                <w:rFonts w:asciiTheme="minorHAnsi" w:hAnsiTheme="minorHAnsi" w:cstheme="minorHAnsi"/>
                <w:sz w:val="22"/>
                <w:szCs w:val="22"/>
                <w:lang w:val="en-US"/>
              </w:rPr>
            </w:pPr>
            <w:r w:rsidRPr="005F71E6">
              <w:rPr>
                <w:rFonts w:asciiTheme="minorHAnsi" w:hAnsiTheme="minorHAnsi" w:cstheme="minorHAnsi"/>
                <w:sz w:val="22"/>
                <w:szCs w:val="22"/>
                <w:lang w:val="en-US"/>
              </w:rPr>
              <w:t>configure</w:t>
            </w:r>
          </w:p>
          <w:p w14:paraId="3A4F1751" w14:textId="77777777" w:rsidR="003A0812" w:rsidRPr="005F71E6" w:rsidRDefault="003A0812" w:rsidP="003A0812">
            <w:pPr>
              <w:tabs>
                <w:tab w:val="left" w:pos="-1440"/>
                <w:tab w:val="left" w:pos="-720"/>
              </w:tabs>
              <w:ind w:right="828"/>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router </w:t>
            </w:r>
          </w:p>
          <w:p w14:paraId="073E6442" w14:textId="77777777" w:rsidR="003A0812" w:rsidRPr="005F71E6" w:rsidRDefault="003A0812" w:rsidP="003A0812">
            <w:pPr>
              <w:tabs>
                <w:tab w:val="left" w:pos="-1440"/>
                <w:tab w:val="left" w:pos="-720"/>
              </w:tabs>
              <w:ind w:right="828"/>
              <w:rPr>
                <w:rFonts w:asciiTheme="minorHAnsi" w:hAnsiTheme="minorHAnsi" w:cstheme="minorHAnsi"/>
                <w:sz w:val="22"/>
                <w:szCs w:val="22"/>
                <w:lang w:val="en-US"/>
              </w:rPr>
            </w:pPr>
            <w:r w:rsidRPr="005F71E6">
              <w:rPr>
                <w:rFonts w:asciiTheme="minorHAnsi" w:hAnsiTheme="minorHAnsi" w:cstheme="minorHAnsi"/>
                <w:sz w:val="22"/>
                <w:szCs w:val="22"/>
                <w:lang w:val="en-US"/>
              </w:rPr>
              <w:t>#--------------------------------------------------</w:t>
            </w:r>
          </w:p>
          <w:p w14:paraId="7F98E5AE" w14:textId="77777777" w:rsidR="003A0812" w:rsidRPr="005F71E6" w:rsidRDefault="003A0812" w:rsidP="003A0812">
            <w:pPr>
              <w:tabs>
                <w:tab w:val="left" w:pos="-1440"/>
                <w:tab w:val="left" w:pos="-720"/>
              </w:tabs>
              <w:ind w:right="828"/>
              <w:rPr>
                <w:rFonts w:asciiTheme="minorHAnsi" w:hAnsiTheme="minorHAnsi" w:cstheme="minorHAnsi"/>
                <w:sz w:val="22"/>
                <w:szCs w:val="22"/>
                <w:lang w:val="en-US"/>
              </w:rPr>
            </w:pPr>
            <w:r w:rsidRPr="005F71E6">
              <w:rPr>
                <w:rFonts w:asciiTheme="minorHAnsi" w:hAnsiTheme="minorHAnsi" w:cstheme="minorHAnsi"/>
                <w:sz w:val="22"/>
                <w:szCs w:val="22"/>
                <w:lang w:val="en-US"/>
              </w:rPr>
              <w:t>echo "PIM Configuration"</w:t>
            </w:r>
          </w:p>
          <w:p w14:paraId="27B03CC6" w14:textId="77777777" w:rsidR="003A0812" w:rsidRPr="005F71E6" w:rsidRDefault="003A0812" w:rsidP="003A0812">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t>#--------------------------------------------------</w:t>
            </w:r>
          </w:p>
          <w:p w14:paraId="2F183572" w14:textId="77777777" w:rsidR="008825A6" w:rsidRPr="005F71E6" w:rsidRDefault="003A0812" w:rsidP="008825A6">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spellStart"/>
            <w:proofErr w:type="gramStart"/>
            <w:r w:rsidRPr="005F71E6">
              <w:rPr>
                <w:rFonts w:asciiTheme="minorHAnsi" w:hAnsiTheme="minorHAnsi" w:cstheme="minorHAnsi"/>
                <w:sz w:val="22"/>
                <w:szCs w:val="22"/>
                <w:lang w:val="fr-FR"/>
              </w:rPr>
              <w:t>pim</w:t>
            </w:r>
            <w:proofErr w:type="spellEnd"/>
            <w:proofErr w:type="gramEnd"/>
          </w:p>
          <w:p w14:paraId="4EC7351F" w14:textId="7E15B580" w:rsidR="008825A6" w:rsidRPr="005F71E6" w:rsidRDefault="008825A6" w:rsidP="008825A6">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lastRenderedPageBreak/>
              <w:t xml:space="preserve">                </w:t>
            </w:r>
            <w:proofErr w:type="gramStart"/>
            <w:r w:rsidRPr="005F71E6">
              <w:rPr>
                <w:rFonts w:asciiTheme="minorHAnsi" w:hAnsiTheme="minorHAnsi" w:cstheme="minorHAnsi"/>
                <w:sz w:val="22"/>
                <w:szCs w:val="22"/>
                <w:lang w:val="fr-FR"/>
              </w:rPr>
              <w:t>interface</w:t>
            </w:r>
            <w:proofErr w:type="gramEnd"/>
            <w:r w:rsidRPr="005F71E6">
              <w:rPr>
                <w:rFonts w:asciiTheme="minorHAnsi" w:hAnsiTheme="minorHAnsi" w:cstheme="minorHAnsi"/>
                <w:sz w:val="22"/>
                <w:szCs w:val="22"/>
                <w:lang w:val="fr-FR"/>
              </w:rPr>
              <w:t xml:space="preserve"> </w:t>
            </w:r>
            <w:r w:rsidRPr="005C6662">
              <w:rPr>
                <w:rFonts w:asciiTheme="minorHAnsi" w:hAnsiTheme="minorHAnsi" w:cstheme="minorHAnsi"/>
                <w:color w:val="FF0000"/>
                <w:sz w:val="22"/>
                <w:szCs w:val="22"/>
                <w:highlight w:val="green"/>
                <w:lang w:val="fr-FR"/>
              </w:rPr>
              <w:t>“TE_DGW_Lag</w:t>
            </w:r>
            <w:r>
              <w:rPr>
                <w:rFonts w:asciiTheme="minorHAnsi" w:hAnsiTheme="minorHAnsi" w:cstheme="minorHAnsi"/>
                <w:color w:val="FF0000"/>
                <w:sz w:val="22"/>
                <w:szCs w:val="22"/>
                <w:highlight w:val="yellow"/>
                <w:lang w:val="fr-FR"/>
              </w:rPr>
              <w:t/>
            </w:r>
            <w:r w:rsidRPr="005C6662">
              <w:rPr>
                <w:rFonts w:asciiTheme="minorHAnsi" w:hAnsiTheme="minorHAnsi" w:cstheme="minorHAnsi"/>
                <w:color w:val="FF0000"/>
                <w:sz w:val="22"/>
                <w:szCs w:val="22"/>
                <w:highlight w:val="green"/>
                <w:lang w:val="fr-FR"/>
              </w:rPr>
              <w:t>”</w:t>
            </w:r>
            <w:r w:rsidRPr="005F71E6">
              <w:rPr>
                <w:rFonts w:asciiTheme="minorHAnsi" w:hAnsiTheme="minorHAnsi" w:cstheme="minorHAnsi"/>
                <w:sz w:val="22"/>
                <w:szCs w:val="22"/>
                <w:lang w:val="fr-FR"/>
              </w:rPr>
              <w:t xml:space="preserve">   </w:t>
            </w:r>
          </w:p>
          <w:p w14:paraId="4B4DD6E1" w14:textId="77777777" w:rsidR="008825A6" w:rsidRPr="005F71E6" w:rsidRDefault="008825A6" w:rsidP="008825A6">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gramStart"/>
            <w:r w:rsidRPr="005F71E6">
              <w:rPr>
                <w:rFonts w:asciiTheme="minorHAnsi" w:hAnsiTheme="minorHAnsi" w:cstheme="minorHAnsi"/>
                <w:sz w:val="22"/>
                <w:szCs w:val="22"/>
                <w:lang w:val="fr-FR"/>
              </w:rPr>
              <w:t>exit</w:t>
            </w:r>
            <w:proofErr w:type="gramEnd"/>
          </w:p>
          <w:p w14:paraId="04394FCE" w14:textId="7F83B586" w:rsidR="008825A6" w:rsidRPr="005F71E6" w:rsidRDefault="008825A6" w:rsidP="008825A6">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gramStart"/>
            <w:r w:rsidRPr="005F71E6">
              <w:rPr>
                <w:rFonts w:asciiTheme="minorHAnsi" w:hAnsiTheme="minorHAnsi" w:cstheme="minorHAnsi"/>
                <w:sz w:val="22"/>
                <w:szCs w:val="22"/>
                <w:lang w:val="fr-FR"/>
              </w:rPr>
              <w:t>interface</w:t>
            </w:r>
            <w:proofErr w:type="gramEnd"/>
            <w:r w:rsidRPr="005F71E6">
              <w:rPr>
                <w:rFonts w:asciiTheme="minorHAnsi" w:hAnsiTheme="minorHAnsi" w:cstheme="minorHAnsi"/>
                <w:sz w:val="22"/>
                <w:szCs w:val="22"/>
                <w:lang w:val="fr-FR"/>
              </w:rPr>
              <w:t xml:space="preserve"> </w:t>
            </w:r>
            <w:r w:rsidRPr="005C6662">
              <w:rPr>
                <w:rFonts w:asciiTheme="minorHAnsi" w:hAnsiTheme="minorHAnsi" w:cstheme="minorHAnsi"/>
                <w:color w:val="FF0000"/>
                <w:sz w:val="22"/>
                <w:szCs w:val="22"/>
                <w:highlight w:val="green"/>
                <w:lang w:val="fr-FR"/>
              </w:rPr>
              <w:t>“ TE_DGW_Lag</w:t>
            </w:r>
            <w:r>
              <w:rPr>
                <w:rFonts w:asciiTheme="minorHAnsi" w:hAnsiTheme="minorHAnsi" w:cstheme="minorHAnsi"/>
                <w:color w:val="FF0000"/>
                <w:sz w:val="22"/>
                <w:szCs w:val="22"/>
                <w:highlight w:val="yellow"/>
                <w:lang w:val="fr-FR"/>
              </w:rPr>
              <w:t/>
            </w:r>
            <w:r w:rsidRPr="005C6662">
              <w:rPr>
                <w:rFonts w:asciiTheme="minorHAnsi" w:hAnsiTheme="minorHAnsi" w:cstheme="minorHAnsi"/>
                <w:color w:val="FF0000"/>
                <w:sz w:val="22"/>
                <w:szCs w:val="22"/>
                <w:highlight w:val="green"/>
                <w:lang w:val="fr-FR"/>
              </w:rPr>
              <w:t>”</w:t>
            </w:r>
            <w:r w:rsidRPr="005F71E6">
              <w:rPr>
                <w:rFonts w:asciiTheme="minorHAnsi" w:hAnsiTheme="minorHAnsi" w:cstheme="minorHAnsi"/>
                <w:sz w:val="22"/>
                <w:szCs w:val="22"/>
                <w:lang w:val="fr-FR"/>
              </w:rPr>
              <w:t xml:space="preserve">  </w:t>
            </w:r>
          </w:p>
          <w:p w14:paraId="25B7520D" w14:textId="77777777" w:rsidR="003A0812" w:rsidRPr="004263BD" w:rsidRDefault="003A0812" w:rsidP="003A0812">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lang w:val="fr-FR"/>
              </w:rPr>
              <w:t xml:space="preserve">                </w:t>
            </w:r>
            <w:proofErr w:type="gramStart"/>
            <w:r w:rsidRPr="004263BD">
              <w:rPr>
                <w:rFonts w:asciiTheme="minorHAnsi" w:hAnsiTheme="minorHAnsi" w:cstheme="minorHAnsi"/>
                <w:sz w:val="22"/>
                <w:szCs w:val="22"/>
                <w:lang w:val="fr-FR"/>
              </w:rPr>
              <w:t>exit</w:t>
            </w:r>
            <w:proofErr w:type="gramEnd"/>
          </w:p>
          <w:p w14:paraId="04D389C1" w14:textId="77777777" w:rsidR="003A0812" w:rsidRPr="00A662BC" w:rsidRDefault="003A0812" w:rsidP="003A0812">
            <w:pPr>
              <w:tabs>
                <w:tab w:val="left" w:pos="-1440"/>
                <w:tab w:val="left" w:pos="-720"/>
              </w:tabs>
              <w:ind w:right="828"/>
              <w:rPr>
                <w:rFonts w:asciiTheme="minorHAnsi" w:hAnsiTheme="minorHAnsi" w:cstheme="minorHAnsi"/>
                <w:sz w:val="22"/>
                <w:szCs w:val="22"/>
                <w:lang w:val="fr-FR"/>
              </w:rPr>
            </w:pPr>
            <w:r w:rsidRPr="004263BD">
              <w:rPr>
                <w:rFonts w:asciiTheme="minorHAnsi" w:hAnsiTheme="minorHAnsi" w:cstheme="minorHAnsi"/>
                <w:sz w:val="22"/>
                <w:szCs w:val="22"/>
                <w:lang w:val="fr-FR"/>
              </w:rPr>
              <w:t xml:space="preserve">        </w:t>
            </w:r>
            <w:proofErr w:type="gramStart"/>
            <w:r w:rsidRPr="00A662BC">
              <w:rPr>
                <w:rFonts w:asciiTheme="minorHAnsi" w:hAnsiTheme="minorHAnsi" w:cstheme="minorHAnsi"/>
                <w:sz w:val="22"/>
                <w:szCs w:val="22"/>
                <w:lang w:val="fr-FR"/>
              </w:rPr>
              <w:t>exit</w:t>
            </w:r>
            <w:proofErr w:type="gramEnd"/>
          </w:p>
          <w:p w14:paraId="42585A19" w14:textId="77777777" w:rsidR="003A0812" w:rsidRPr="005F71E6" w:rsidRDefault="003A0812" w:rsidP="003A0812">
            <w:pPr>
              <w:tabs>
                <w:tab w:val="left" w:pos="-1440"/>
                <w:tab w:val="left" w:pos="-720"/>
              </w:tabs>
              <w:ind w:right="828"/>
              <w:rPr>
                <w:rFonts w:asciiTheme="minorHAnsi" w:hAnsiTheme="minorHAnsi" w:cstheme="minorHAnsi"/>
                <w:lang w:val="en-US"/>
              </w:rPr>
            </w:pPr>
            <w:r w:rsidRPr="005F71E6">
              <w:rPr>
                <w:rFonts w:asciiTheme="minorHAnsi" w:hAnsiTheme="minorHAnsi" w:cstheme="minorHAnsi"/>
                <w:sz w:val="22"/>
                <w:szCs w:val="22"/>
                <w:lang w:val="en-US"/>
              </w:rPr>
              <w:t>exit all</w:t>
            </w:r>
          </w:p>
        </w:tc>
      </w:tr>
    </w:tbl>
    <w:p w14:paraId="60A619BD" w14:textId="77777777" w:rsidR="003A0812" w:rsidRPr="005F71E6" w:rsidRDefault="003A0812" w:rsidP="003A0812">
      <w:pPr>
        <w:tabs>
          <w:tab w:val="left" w:pos="-1440"/>
          <w:tab w:val="left" w:pos="-720"/>
        </w:tabs>
        <w:ind w:right="828"/>
        <w:rPr>
          <w:rFonts w:asciiTheme="minorHAnsi" w:hAnsiTheme="minorHAnsi" w:cstheme="minorHAnsi"/>
          <w:lang w:val="en-US"/>
        </w:rPr>
      </w:pPr>
    </w:p>
    <w:p w14:paraId="5F364E29"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4161675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PIM status:</w:t>
      </w:r>
    </w:p>
    <w:p w14:paraId="50C561E5"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pim</w:t>
      </w:r>
      <w:proofErr w:type="spellEnd"/>
      <w:r w:rsidRPr="005F71E6">
        <w:rPr>
          <w:rFonts w:asciiTheme="minorHAnsi" w:hAnsiTheme="minorHAnsi" w:cs="Arial"/>
          <w:lang w:val="en-US"/>
        </w:rPr>
        <w:t xml:space="preserve"> interface</w:t>
      </w:r>
    </w:p>
    <w:p w14:paraId="3F49755E"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router </w:t>
      </w:r>
      <w:proofErr w:type="spellStart"/>
      <w:r w:rsidRPr="005F71E6">
        <w:rPr>
          <w:rFonts w:asciiTheme="minorHAnsi" w:hAnsiTheme="minorHAnsi" w:cs="Arial"/>
          <w:lang w:val="en-US"/>
        </w:rPr>
        <w:t>pim</w:t>
      </w:r>
      <w:proofErr w:type="spellEnd"/>
      <w:r w:rsidRPr="005F71E6">
        <w:rPr>
          <w:rFonts w:asciiTheme="minorHAnsi" w:hAnsiTheme="minorHAnsi" w:cs="Arial"/>
          <w:lang w:val="en-US"/>
        </w:rPr>
        <w:t xml:space="preserve"> neighbor</w:t>
      </w:r>
    </w:p>
    <w:p w14:paraId="00287590" w14:textId="77777777" w:rsidR="004B55FB" w:rsidRDefault="004B55FB" w:rsidP="004B55FB">
      <w:pPr>
        <w:pStyle w:val="Heading3"/>
        <w:ind w:left="11" w:hanging="11"/>
        <w:rPr>
          <w:rFonts w:ascii="Verdana" w:hAnsi="Verdana" w:cs="Arial"/>
        </w:rPr>
      </w:pPr>
      <w:bookmarkStart w:id="223" w:name="_Toc85536819"/>
      <w:r>
        <w:rPr>
          <w:rFonts w:ascii="Verdana" w:hAnsi="Verdana" w:cs="Arial"/>
        </w:rPr>
        <w:t>configuring Static Route</w:t>
      </w:r>
      <w:bookmarkEnd w:id="223"/>
    </w:p>
    <w:p w14:paraId="2B32C3B2" w14:textId="77777777" w:rsidR="004B55FB" w:rsidRDefault="004B55FB" w:rsidP="004B55FB">
      <w:pPr>
        <w:rPr>
          <w:lang w:val="en-US"/>
        </w:rPr>
      </w:pPr>
    </w:p>
    <w:p w14:paraId="558A47D9" w14:textId="77777777" w:rsidR="008825A6" w:rsidRPr="0018121F" w:rsidRDefault="008825A6" w:rsidP="008825A6">
      <w:pPr>
        <w:pStyle w:val="CodeBlock"/>
        <w:framePr w:wrap="auto" w:vAnchor="margin" w:yAlign="inline"/>
        <w:pBdr>
          <w:top w:val="single" w:sz="4" w:space="1" w:color="auto"/>
          <w:left w:val="single" w:sz="4" w:space="12" w:color="auto"/>
          <w:bottom w:val="single" w:sz="4" w:space="1" w:color="auto"/>
          <w:right w:val="single" w:sz="4" w:space="4" w:color="auto"/>
        </w:pBdr>
        <w:rPr>
          <w:color w:val="000000"/>
          <w:sz w:val="18"/>
          <w:lang w:val="en-CA" w:eastAsia="en-CA"/>
        </w:rPr>
      </w:pPr>
      <w:r w:rsidRPr="0018121F">
        <w:rPr>
          <w:color w:val="000000"/>
          <w:sz w:val="18"/>
          <w:lang w:val="en-CA" w:eastAsia="en-CA"/>
        </w:rPr>
        <w:t>/configure router static-route 100::/64 black-hole</w:t>
      </w:r>
    </w:p>
    <w:p w14:paraId="34F3434C" w14:textId="77777777" w:rsidR="008825A6" w:rsidRPr="0018121F" w:rsidRDefault="008825A6" w:rsidP="008825A6">
      <w:pPr>
        <w:pStyle w:val="CodeBlock"/>
        <w:framePr w:wrap="auto" w:vAnchor="margin" w:yAlign="inline"/>
        <w:pBdr>
          <w:top w:val="single" w:sz="4" w:space="1" w:color="auto"/>
          <w:left w:val="single" w:sz="4" w:space="12" w:color="auto"/>
          <w:bottom w:val="single" w:sz="4" w:space="1" w:color="auto"/>
          <w:right w:val="single" w:sz="4" w:space="4" w:color="auto"/>
        </w:pBdr>
        <w:rPr>
          <w:color w:val="000000"/>
          <w:sz w:val="18"/>
          <w:lang w:val="en-CA" w:eastAsia="en-CA"/>
        </w:rPr>
      </w:pPr>
      <w:r w:rsidRPr="0018121F">
        <w:rPr>
          <w:color w:val="000000"/>
          <w:sz w:val="18"/>
          <w:lang w:val="en-CA" w:eastAsia="en-CA"/>
        </w:rPr>
        <w:t xml:space="preserve">/configure router static-route ::/0 next-hop </w:t>
      </w:r>
      <w:r w:rsidRPr="008752F3">
        <w:rPr>
          <w:color w:val="FF0000"/>
          <w:sz w:val="18"/>
          <w:highlight w:val="green"/>
          <w:u w:val="single"/>
          <w:lang w:val="en-CA" w:eastAsia="en-CA"/>
        </w:rPr>
        <w:t>DGW01-V6-P2P-ADDRESS</w:t>
      </w:r>
      <w:r w:rsidRPr="0018121F">
        <w:rPr>
          <w:color w:val="FF0000"/>
          <w:sz w:val="18"/>
          <w:lang w:val="en-CA" w:eastAsia="en-CA"/>
        </w:rPr>
        <w:t xml:space="preserve"> </w:t>
      </w:r>
      <w:r w:rsidRPr="0018121F">
        <w:rPr>
          <w:color w:val="000000"/>
          <w:sz w:val="18"/>
          <w:lang w:val="en-CA" w:eastAsia="en-CA"/>
        </w:rPr>
        <w:t>preference 1</w:t>
      </w:r>
    </w:p>
    <w:p w14:paraId="736990ED" w14:textId="77777777" w:rsidR="008825A6" w:rsidRPr="0018121F" w:rsidRDefault="008825A6" w:rsidP="008825A6">
      <w:pPr>
        <w:pStyle w:val="CodeBlock"/>
        <w:framePr w:wrap="auto" w:vAnchor="margin" w:yAlign="inline"/>
        <w:pBdr>
          <w:top w:val="single" w:sz="4" w:space="1" w:color="auto"/>
          <w:left w:val="single" w:sz="4" w:space="12" w:color="auto"/>
          <w:bottom w:val="single" w:sz="4" w:space="1" w:color="auto"/>
          <w:right w:val="single" w:sz="4" w:space="4" w:color="auto"/>
        </w:pBdr>
        <w:rPr>
          <w:color w:val="000000"/>
          <w:sz w:val="18"/>
          <w:lang w:val="en-CA" w:eastAsia="en-CA"/>
        </w:rPr>
      </w:pPr>
      <w:r w:rsidRPr="0018121F">
        <w:rPr>
          <w:color w:val="000000"/>
          <w:sz w:val="18"/>
          <w:lang w:val="en-CA" w:eastAsia="en-CA"/>
        </w:rPr>
        <w:t xml:space="preserve">/configure router static-route ::/0 next-hop </w:t>
      </w:r>
      <w:r w:rsidRPr="008752F3">
        <w:rPr>
          <w:color w:val="FF0000"/>
          <w:sz w:val="18"/>
          <w:highlight w:val="green"/>
          <w:u w:val="single"/>
          <w:lang w:val="en-CA" w:eastAsia="en-CA"/>
        </w:rPr>
        <w:t>DGW02-V6-P2P-ADDRESS</w:t>
      </w:r>
      <w:r w:rsidRPr="0018121F">
        <w:rPr>
          <w:color w:val="000000"/>
          <w:sz w:val="18"/>
          <w:lang w:val="en-CA" w:eastAsia="en-CA"/>
        </w:rPr>
        <w:t xml:space="preserve"> preference 255</w:t>
      </w:r>
    </w:p>
    <w:p w14:paraId="33E9B787" w14:textId="77777777" w:rsidR="004B55FB" w:rsidRPr="004F463A" w:rsidRDefault="004B55FB" w:rsidP="004B55FB">
      <w:pPr>
        <w:rPr>
          <w:lang w:val="en-CA"/>
        </w:rPr>
      </w:pPr>
    </w:p>
    <w:p w14:paraId="28329162" w14:textId="77777777" w:rsidR="003A0812" w:rsidRPr="004B55FB" w:rsidRDefault="003A0812" w:rsidP="003A0812">
      <w:pPr>
        <w:tabs>
          <w:tab w:val="left" w:pos="-1440"/>
          <w:tab w:val="left" w:pos="-720"/>
        </w:tabs>
        <w:spacing w:before="120"/>
        <w:ind w:right="828"/>
        <w:jc w:val="both"/>
        <w:rPr>
          <w:rFonts w:asciiTheme="minorHAnsi" w:hAnsiTheme="minorHAnsi" w:cs="Arial"/>
          <w:lang w:val="en-CA"/>
        </w:rPr>
      </w:pPr>
    </w:p>
    <w:p w14:paraId="37002030" w14:textId="77777777" w:rsidR="003A0812" w:rsidRPr="005F71E6" w:rsidRDefault="003A0812" w:rsidP="003A0812">
      <w:pPr>
        <w:tabs>
          <w:tab w:val="num" w:pos="720"/>
        </w:tabs>
        <w:ind w:left="720" w:hanging="720"/>
        <w:outlineLvl w:val="2"/>
        <w:rPr>
          <w:rFonts w:asciiTheme="minorHAnsi" w:hAnsiTheme="minorHAnsi" w:cs="Arial"/>
          <w:b/>
          <w:sz w:val="24"/>
          <w:lang w:val="en-US"/>
        </w:rPr>
      </w:pPr>
      <w:bookmarkStart w:id="224" w:name="_Toc358030301"/>
      <w:bookmarkStart w:id="225" w:name="_Toc370457125"/>
      <w:bookmarkStart w:id="226" w:name="_Toc421006019"/>
      <w:bookmarkStart w:id="227" w:name="_Toc85536820"/>
      <w:r w:rsidRPr="005F71E6">
        <w:rPr>
          <w:rFonts w:asciiTheme="minorHAnsi" w:hAnsiTheme="minorHAnsi" w:cs="Arial"/>
          <w:b/>
          <w:sz w:val="24"/>
          <w:lang w:val="en-US"/>
        </w:rPr>
        <w:t>5.4.11 Service Distribution Points (SDP) configurations</w:t>
      </w:r>
      <w:bookmarkEnd w:id="224"/>
      <w:bookmarkEnd w:id="225"/>
      <w:bookmarkEnd w:id="226"/>
      <w:bookmarkEnd w:id="227"/>
    </w:p>
    <w:p w14:paraId="1ADFA523"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 service distribution point (SDP) acts as a logical way to direct traffic from one router to another through a </w:t>
      </w:r>
      <w:proofErr w:type="spellStart"/>
      <w:r w:rsidRPr="005F71E6">
        <w:rPr>
          <w:rFonts w:asciiTheme="minorHAnsi" w:hAnsiTheme="minorHAnsi" w:cs="Arial"/>
          <w:lang w:val="en-US"/>
        </w:rPr>
        <w:t>uni</w:t>
      </w:r>
      <w:proofErr w:type="spellEnd"/>
      <w:r w:rsidRPr="005F71E6">
        <w:rPr>
          <w:rFonts w:asciiTheme="minorHAnsi" w:hAnsiTheme="minorHAnsi" w:cs="Arial"/>
          <w:lang w:val="en-US"/>
        </w:rPr>
        <w:t xml:space="preserve">-directional (one-way) service tunnel. The SDP terminates at the far-end device which directs packets to the correct service egress SAPs on that device. A distributed service consists of a configuration with at </w:t>
      </w:r>
      <w:proofErr w:type="spellStart"/>
      <w:r w:rsidRPr="005F71E6">
        <w:rPr>
          <w:rFonts w:asciiTheme="minorHAnsi" w:hAnsiTheme="minorHAnsi" w:cs="Arial"/>
          <w:lang w:val="en-US"/>
        </w:rPr>
        <w:t>l</w:t>
      </w:r>
      <w:r w:rsidR="009D05BC">
        <w:rPr>
          <w:rFonts w:asciiTheme="minorHAnsi" w:hAnsiTheme="minorHAnsi" w:cs="Arial"/>
          <w:lang w:val="en-US"/>
        </w:rPr>
        <w:t>CENTRAL</w:t>
      </w:r>
      <w:proofErr w:type="spellEnd"/>
      <w:r w:rsidRPr="005F71E6">
        <w:rPr>
          <w:rFonts w:asciiTheme="minorHAnsi" w:hAnsiTheme="minorHAnsi" w:cs="Arial"/>
          <w:lang w:val="en-US"/>
        </w:rPr>
        <w:t xml:space="preserve"> one SAP on a local node, one SAP on a remote node, and an SDP binding the service to the service tunnel.</w:t>
      </w:r>
    </w:p>
    <w:p w14:paraId="10CEDF13"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An SDP from the local device to a far-end router requires a return path SDP from the far-end SR Series back to the local router. Each device must have an SDP defined for every remote router to which it wants to provide service. SDPs must be created first, before a distributed service can be configured.</w:t>
      </w:r>
    </w:p>
    <w:p w14:paraId="6B508795"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The SDPs need to be created in a fully meshed fashion on each of the 7750 PE to all other 7750 PEs, and between all AGW’s to </w:t>
      </w:r>
      <w:r w:rsidR="00541B3B">
        <w:rPr>
          <w:rFonts w:asciiTheme="minorHAnsi" w:hAnsiTheme="minorHAnsi" w:cs="Arial"/>
          <w:lang w:val="en-US"/>
        </w:rPr>
        <w:t>DGW</w:t>
      </w:r>
      <w:r w:rsidRPr="005F71E6">
        <w:rPr>
          <w:rFonts w:asciiTheme="minorHAnsi" w:hAnsiTheme="minorHAnsi" w:cs="Arial"/>
          <w:lang w:val="en-US"/>
        </w:rPr>
        <w:t xml:space="preserve">’s &amp; </w:t>
      </w:r>
      <w:r w:rsidR="00541B3B">
        <w:rPr>
          <w:rFonts w:asciiTheme="minorHAnsi" w:hAnsiTheme="minorHAnsi" w:cs="Arial"/>
          <w:lang w:val="en-US"/>
        </w:rPr>
        <w:t>DGW</w:t>
      </w:r>
      <w:r w:rsidRPr="005F71E6">
        <w:rPr>
          <w:rFonts w:asciiTheme="minorHAnsi" w:hAnsiTheme="minorHAnsi" w:cs="Arial"/>
          <w:lang w:val="en-US"/>
        </w:rPr>
        <w:t xml:space="preserve">’s to all AGW’s &amp; </w:t>
      </w:r>
      <w:r w:rsidR="00541B3B">
        <w:rPr>
          <w:rFonts w:asciiTheme="minorHAnsi" w:hAnsiTheme="minorHAnsi" w:cs="Arial"/>
          <w:lang w:val="en-US"/>
        </w:rPr>
        <w:t>DGW</w:t>
      </w:r>
      <w:r w:rsidRPr="005F71E6">
        <w:rPr>
          <w:rFonts w:asciiTheme="minorHAnsi" w:hAnsiTheme="minorHAnsi" w:cs="Arial"/>
          <w:lang w:val="en-US"/>
        </w:rPr>
        <w:t>’s.  The SDP_ID needs to be locally unique and approach to create SDP_ID is mentioned below.</w:t>
      </w:r>
    </w:p>
    <w:p w14:paraId="0B6E5B5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23B3B88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Note: Please follow the following guidelines when installing new ALU routers in EON Network. This applies to Network Standardization 2013 Project as well.</w:t>
      </w:r>
    </w:p>
    <w:p w14:paraId="40BBFB26"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Historically, the SDP ID pointing to other ALU is the last octet of the far-end ALU router’s </w:t>
      </w:r>
      <w:proofErr w:type="gramStart"/>
      <w:r w:rsidRPr="005F71E6">
        <w:rPr>
          <w:rFonts w:asciiTheme="minorHAnsi" w:hAnsiTheme="minorHAnsi" w:cs="Arial"/>
          <w:lang w:val="en-US"/>
        </w:rPr>
        <w:t>system.(</w:t>
      </w:r>
      <w:proofErr w:type="gramEnd"/>
      <w:r w:rsidRPr="005F71E6">
        <w:rPr>
          <w:rFonts w:asciiTheme="minorHAnsi" w:hAnsiTheme="minorHAnsi" w:cs="Arial"/>
          <w:lang w:val="en-US"/>
        </w:rPr>
        <w:t xml:space="preserve">e.g. if far-end ALU’s system IP is 64.71.245.101, then the SDP ID pointing to that far-end ALU on the local router is 101). </w:t>
      </w:r>
    </w:p>
    <w:p w14:paraId="069EB94D"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This approach is not scalable. </w:t>
      </w:r>
    </w:p>
    <w:p w14:paraId="12375FF2"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System IP address assigned to different ALU routers may have same last octet value since the Rogers infrastructure IP block where the ALU system IP address is allocated comprising many /24 subnet. SDP ID </w:t>
      </w:r>
      <w:proofErr w:type="gramStart"/>
      <w:r w:rsidRPr="005F71E6">
        <w:rPr>
          <w:rFonts w:asciiTheme="minorHAnsi" w:hAnsiTheme="minorHAnsi" w:cs="Arial"/>
          <w:lang w:val="en-US"/>
        </w:rPr>
        <w:t>has to</w:t>
      </w:r>
      <w:proofErr w:type="gramEnd"/>
      <w:r w:rsidRPr="005F71E6">
        <w:rPr>
          <w:rFonts w:asciiTheme="minorHAnsi" w:hAnsiTheme="minorHAnsi" w:cs="Arial"/>
          <w:lang w:val="en-US"/>
        </w:rPr>
        <w:t xml:space="preserve"> be locally unique so if two or more ALU routers’ system interface IPs has a same last byte value, the above SDP naming convention would not work since it is not able to identify two different far-ends SDP.</w:t>
      </w:r>
    </w:p>
    <w:p w14:paraId="71687764"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Thus, a new SDP naming convention is created. The SDP ID will NOT be the ALU router’s last octet value of its system IP address; rather, it will be manually assigned starting from 300 and moving onwards. Append the last 2 digits in last octet of system IP with 3 in the beginning. If the last octet has a single digit, add a 0 before it to m</w:t>
      </w:r>
      <w:r w:rsidR="00D826FB" w:rsidRPr="005F71E6">
        <w:rPr>
          <w:rFonts w:asciiTheme="minorHAnsi" w:hAnsiTheme="minorHAnsi" w:cs="Arial"/>
          <w:lang w:val="en-US"/>
        </w:rPr>
        <w:t>ake it 2-</w:t>
      </w:r>
      <w:proofErr w:type="gramStart"/>
      <w:r w:rsidR="00D826FB" w:rsidRPr="005F71E6">
        <w:rPr>
          <w:rFonts w:asciiTheme="minorHAnsi" w:hAnsiTheme="minorHAnsi" w:cs="Arial"/>
          <w:lang w:val="en-US"/>
        </w:rPr>
        <w:t>digit.Forexample</w:t>
      </w:r>
      <w:proofErr w:type="gramEnd"/>
      <w:r w:rsidR="00D826FB" w:rsidRPr="005F71E6">
        <w:rPr>
          <w:rFonts w:asciiTheme="minorHAnsi" w:hAnsiTheme="minorHAnsi" w:cs="Arial"/>
          <w:lang w:val="en-US"/>
        </w:rPr>
        <w:t>, agw07</w:t>
      </w:r>
      <w:r w:rsidRPr="005F71E6">
        <w:rPr>
          <w:rFonts w:asciiTheme="minorHAnsi" w:hAnsiTheme="minorHAnsi" w:cs="Arial"/>
          <w:lang w:val="en-US"/>
        </w:rPr>
        <w:t>.wlfdle has system IP of 69.63.247.9, so its SDP ID will be 309.</w:t>
      </w:r>
    </w:p>
    <w:p w14:paraId="4FB9252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0CD3EDE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SDP naming convention for CMTS remains same, no changes to it.</w:t>
      </w:r>
    </w:p>
    <w:p w14:paraId="395AF72F" w14:textId="77777777" w:rsidR="003A0812" w:rsidRPr="005F71E6" w:rsidRDefault="003A0812" w:rsidP="003A0812">
      <w:pPr>
        <w:tabs>
          <w:tab w:val="left" w:pos="-1440"/>
          <w:tab w:val="left" w:pos="-720"/>
        </w:tabs>
        <w:spacing w:before="120"/>
        <w:ind w:right="828"/>
        <w:jc w:val="both"/>
        <w:rPr>
          <w:rFonts w:asciiTheme="minorHAnsi" w:hAnsiTheme="minorHAnsi" w:cstheme="minorHAnsi"/>
          <w:lang w:val="en-US"/>
        </w:rPr>
      </w:pPr>
    </w:p>
    <w:p w14:paraId="71C9A35B" w14:textId="77777777" w:rsidR="003A0812" w:rsidRPr="005F71E6" w:rsidRDefault="003A0812" w:rsidP="003A0812">
      <w:pPr>
        <w:tabs>
          <w:tab w:val="left" w:pos="-1440"/>
          <w:tab w:val="left" w:pos="-720"/>
        </w:tabs>
        <w:ind w:right="828"/>
        <w:rPr>
          <w:rFonts w:asciiTheme="minorHAnsi" w:hAnsiTheme="minorHAnsi" w:cs="Arial"/>
          <w:b/>
          <w:lang w:val="en-US"/>
        </w:rPr>
      </w:pPr>
      <w:r w:rsidRPr="005F71E6">
        <w:rPr>
          <w:rFonts w:asciiTheme="minorHAnsi" w:hAnsiTheme="minorHAnsi" w:cs="Arial"/>
          <w:b/>
          <w:lang w:val="en-US"/>
        </w:rPr>
        <w:t>AGW/</w:t>
      </w:r>
      <w:r w:rsidR="00541B3B">
        <w:rPr>
          <w:rFonts w:asciiTheme="minorHAnsi" w:hAnsiTheme="minorHAnsi" w:cs="Arial"/>
          <w:b/>
          <w:lang w:val="en-US"/>
        </w:rPr>
        <w:t>DGW</w:t>
      </w:r>
    </w:p>
    <w:p w14:paraId="5F8CDFBB"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exit all</w:t>
      </w:r>
    </w:p>
    <w:p w14:paraId="3A6FE492"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configure</w:t>
      </w:r>
    </w:p>
    <w:p w14:paraId="71A0947F"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service</w:t>
      </w:r>
    </w:p>
    <w:p w14:paraId="386DB5B6"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p>
    <w:p w14:paraId="63E0DE68"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w:t>
      </w:r>
    </w:p>
    <w:p w14:paraId="44C12D13"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echo "Service Configuration"</w:t>
      </w:r>
    </w:p>
    <w:p w14:paraId="41EAFDF4"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w:t>
      </w:r>
    </w:p>
    <w:p w14:paraId="6F1D617D"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p>
    <w:p w14:paraId="5531EF2C" w14:textId="77777777" w:rsidR="003A0812" w:rsidRPr="005F71E6" w:rsidRDefault="009917AA"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00E83919" w:rsidRPr="005F71E6">
        <w:rPr>
          <w:rFonts w:asciiTheme="minorHAnsi" w:hAnsiTheme="minorHAnsi" w:cstheme="minorHAnsi"/>
          <w:color w:val="000000"/>
          <w:sz w:val="22"/>
          <w:szCs w:val="22"/>
          <w:highlight w:val="yellow"/>
          <w:lang w:val="en-CA"/>
        </w:rPr>
        <w:t>sdp</w:t>
      </w:r>
      <w:proofErr w:type="spellEnd"/>
      <w:r w:rsidR="00705B76" w:rsidRPr="005F71E6">
        <w:rPr>
          <w:rFonts w:asciiTheme="minorHAnsi" w:hAnsiTheme="minorHAnsi" w:cstheme="minorHAnsi"/>
          <w:color w:val="000000"/>
          <w:sz w:val="22"/>
          <w:szCs w:val="22"/>
          <w:highlight w:val="yellow"/>
          <w:lang w:val="en-CA"/>
        </w:rPr>
        <w:t xml:space="preserve"> XXX</w:t>
      </w:r>
      <w:r w:rsidR="003A0812" w:rsidRPr="005F71E6">
        <w:rPr>
          <w:rFonts w:asciiTheme="minorHAnsi" w:hAnsiTheme="minorHAnsi" w:cstheme="minorHAnsi"/>
          <w:color w:val="000000"/>
          <w:sz w:val="22"/>
          <w:szCs w:val="22"/>
          <w:lang w:val="en-CA"/>
        </w:rPr>
        <w:t xml:space="preserve"> </w:t>
      </w:r>
      <w:proofErr w:type="spellStart"/>
      <w:r w:rsidR="003A0812" w:rsidRPr="005F71E6">
        <w:rPr>
          <w:rFonts w:asciiTheme="minorHAnsi" w:hAnsiTheme="minorHAnsi" w:cstheme="minorHAnsi"/>
          <w:color w:val="000000"/>
          <w:sz w:val="22"/>
          <w:szCs w:val="22"/>
          <w:lang w:val="en-CA"/>
        </w:rPr>
        <w:t>mpls</w:t>
      </w:r>
      <w:proofErr w:type="spellEnd"/>
      <w:r w:rsidR="003A0812" w:rsidRPr="005F71E6">
        <w:rPr>
          <w:rFonts w:asciiTheme="minorHAnsi" w:hAnsiTheme="minorHAnsi" w:cstheme="minorHAnsi"/>
          <w:color w:val="000000"/>
          <w:sz w:val="22"/>
          <w:szCs w:val="22"/>
          <w:lang w:val="en-CA"/>
        </w:rPr>
        <w:t xml:space="preserve"> create</w:t>
      </w:r>
    </w:p>
    <w:p w14:paraId="77B14113"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description &lt;"</w:t>
      </w:r>
      <w:r w:rsidRPr="005F71E6">
        <w:rPr>
          <w:rFonts w:asciiTheme="minorHAnsi" w:hAnsiTheme="minorHAnsi" w:cstheme="minorHAnsi"/>
          <w:color w:val="000000"/>
          <w:sz w:val="22"/>
          <w:szCs w:val="22"/>
          <w:highlight w:val="yellow"/>
          <w:lang w:val="en-CA"/>
        </w:rPr>
        <w:t>SDP to xgw0x.PHUB_Name</w:t>
      </w:r>
      <w:r w:rsidRPr="005F71E6">
        <w:rPr>
          <w:rFonts w:asciiTheme="minorHAnsi" w:hAnsiTheme="minorHAnsi" w:cstheme="minorHAnsi"/>
          <w:color w:val="000000"/>
          <w:sz w:val="22"/>
          <w:szCs w:val="22"/>
          <w:lang w:val="en-CA"/>
        </w:rPr>
        <w:t>"&gt;</w:t>
      </w:r>
    </w:p>
    <w:p w14:paraId="661A6ACA"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far-end &lt;</w:t>
      </w:r>
      <w:r w:rsidRPr="005F71E6">
        <w:rPr>
          <w:rFonts w:asciiTheme="minorHAnsi" w:hAnsiTheme="minorHAnsi" w:cstheme="minorHAnsi"/>
          <w:color w:val="FF0000"/>
          <w:sz w:val="22"/>
          <w:szCs w:val="22"/>
          <w:lang w:val="en-CA"/>
        </w:rPr>
        <w:t>far-end-</w:t>
      </w:r>
      <w:proofErr w:type="spellStart"/>
      <w:r w:rsidRPr="005F71E6">
        <w:rPr>
          <w:rFonts w:asciiTheme="minorHAnsi" w:hAnsiTheme="minorHAnsi" w:cstheme="minorHAnsi"/>
          <w:color w:val="FF0000"/>
          <w:sz w:val="22"/>
          <w:szCs w:val="22"/>
          <w:lang w:val="en-CA"/>
        </w:rPr>
        <w:t>ip</w:t>
      </w:r>
      <w:proofErr w:type="spellEnd"/>
      <w:r w:rsidRPr="005F71E6">
        <w:rPr>
          <w:rFonts w:asciiTheme="minorHAnsi" w:hAnsiTheme="minorHAnsi" w:cstheme="minorHAnsi"/>
          <w:color w:val="FF0000"/>
          <w:sz w:val="22"/>
          <w:szCs w:val="22"/>
          <w:lang w:val="en-CA"/>
        </w:rPr>
        <w:t>-address</w:t>
      </w:r>
      <w:r w:rsidRPr="005F71E6">
        <w:rPr>
          <w:rFonts w:asciiTheme="minorHAnsi" w:hAnsiTheme="minorHAnsi" w:cstheme="minorHAnsi"/>
          <w:color w:val="000000"/>
          <w:sz w:val="22"/>
          <w:szCs w:val="22"/>
          <w:lang w:val="en-CA"/>
        </w:rPr>
        <w:t xml:space="preserve">&gt;      </w:t>
      </w:r>
    </w:p>
    <w:p w14:paraId="1E7FAF03"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w:t>
      </w:r>
      <w:proofErr w:type="spellStart"/>
      <w:r w:rsidRPr="005F71E6">
        <w:rPr>
          <w:rFonts w:asciiTheme="minorHAnsi" w:hAnsiTheme="minorHAnsi" w:cstheme="minorHAnsi"/>
          <w:color w:val="000000"/>
          <w:sz w:val="22"/>
          <w:szCs w:val="22"/>
          <w:lang w:val="en-CA"/>
        </w:rPr>
        <w:t>ldp</w:t>
      </w:r>
      <w:proofErr w:type="spellEnd"/>
    </w:p>
    <w:p w14:paraId="2369C196"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keep-alive</w:t>
      </w:r>
    </w:p>
    <w:p w14:paraId="2B345383"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shutdown</w:t>
      </w:r>
    </w:p>
    <w:p w14:paraId="11748F07"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exit</w:t>
      </w:r>
    </w:p>
    <w:p w14:paraId="3F9FA921" w14:textId="77777777" w:rsidR="003A0812" w:rsidRPr="005F71E6" w:rsidRDefault="003A0812" w:rsidP="003A0812">
      <w:pPr>
        <w:pBdr>
          <w:top w:val="single" w:sz="4" w:space="1" w:color="auto"/>
          <w:left w:val="single" w:sz="4" w:space="4" w:color="auto"/>
          <w:bottom w:val="single" w:sz="4" w:space="1" w:color="auto"/>
          <w:right w:val="single" w:sz="4" w:space="4" w:color="auto"/>
        </w:pBdr>
        <w:rPr>
          <w:rFonts w:asciiTheme="minorHAnsi" w:hAnsiTheme="minorHAnsi" w:cstheme="minorHAnsi"/>
          <w:color w:val="000000"/>
          <w:sz w:val="22"/>
          <w:szCs w:val="22"/>
          <w:lang w:val="en-CA"/>
        </w:rPr>
      </w:pPr>
      <w:r w:rsidRPr="005F71E6">
        <w:rPr>
          <w:rFonts w:asciiTheme="minorHAnsi" w:hAnsiTheme="minorHAnsi" w:cstheme="minorHAnsi"/>
          <w:color w:val="000000"/>
          <w:sz w:val="22"/>
          <w:szCs w:val="22"/>
          <w:lang w:val="en-CA"/>
        </w:rPr>
        <w:t xml:space="preserve">            no shutdown</w:t>
      </w:r>
    </w:p>
    <w:p w14:paraId="6B28298F" w14:textId="77777777" w:rsidR="003A0812" w:rsidRPr="005F71E6" w:rsidRDefault="003A0812" w:rsidP="003A0812">
      <w:pPr>
        <w:pBdr>
          <w:top w:val="single" w:sz="4" w:space="1" w:color="auto"/>
          <w:left w:val="single" w:sz="4" w:space="4" w:color="auto"/>
          <w:bottom w:val="single" w:sz="4" w:space="1" w:color="auto"/>
          <w:right w:val="single" w:sz="4" w:space="0" w:color="auto"/>
        </w:pBdr>
        <w:tabs>
          <w:tab w:val="left" w:pos="-1440"/>
          <w:tab w:val="left" w:pos="-720"/>
        </w:tabs>
        <w:ind w:right="4"/>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w:t>
      </w:r>
    </w:p>
    <w:p w14:paraId="7ECF333B" w14:textId="77777777" w:rsidR="003A0812" w:rsidRPr="005F71E6" w:rsidRDefault="003A0812" w:rsidP="003A0812">
      <w:pPr>
        <w:pBdr>
          <w:top w:val="single" w:sz="4" w:space="1" w:color="auto"/>
          <w:left w:val="single" w:sz="4" w:space="4" w:color="auto"/>
          <w:bottom w:val="single" w:sz="4" w:space="1" w:color="auto"/>
          <w:right w:val="single" w:sz="4" w:space="0" w:color="auto"/>
        </w:pBdr>
        <w:tabs>
          <w:tab w:val="left" w:pos="-1440"/>
          <w:tab w:val="left" w:pos="-720"/>
        </w:tabs>
        <w:ind w:right="4"/>
        <w:rPr>
          <w:rFonts w:asciiTheme="minorHAnsi" w:hAnsiTheme="minorHAnsi" w:cstheme="minorHAnsi"/>
          <w:sz w:val="22"/>
          <w:szCs w:val="22"/>
          <w:lang w:val="en-US"/>
        </w:rPr>
      </w:pPr>
      <w:r w:rsidRPr="005F71E6">
        <w:rPr>
          <w:rFonts w:asciiTheme="minorHAnsi" w:hAnsiTheme="minorHAnsi" w:cstheme="minorHAnsi"/>
          <w:sz w:val="22"/>
          <w:szCs w:val="22"/>
          <w:lang w:val="en-US"/>
        </w:rPr>
        <w:t>exit all</w:t>
      </w:r>
    </w:p>
    <w:p w14:paraId="6DED4801" w14:textId="77777777" w:rsidR="003A0812" w:rsidRPr="005F71E6" w:rsidRDefault="003A0812" w:rsidP="003A0812">
      <w:pPr>
        <w:tabs>
          <w:tab w:val="left" w:pos="-1440"/>
          <w:tab w:val="left" w:pos="-720"/>
        </w:tabs>
        <w:spacing w:before="120"/>
        <w:ind w:right="828"/>
        <w:jc w:val="both"/>
        <w:rPr>
          <w:rFonts w:asciiTheme="minorHAnsi" w:hAnsiTheme="minorHAnsi" w:cstheme="minorHAnsi"/>
          <w:lang w:val="en-US"/>
        </w:rPr>
      </w:pPr>
    </w:p>
    <w:p w14:paraId="42F04C05"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making sure all the above commands have been properly entered.</w:t>
      </w:r>
    </w:p>
    <w:p w14:paraId="17A126D3"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SDP status:</w:t>
      </w:r>
    </w:p>
    <w:p w14:paraId="1C5B1950"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 show service </w:t>
      </w:r>
      <w:proofErr w:type="spellStart"/>
      <w:r w:rsidRPr="005F71E6">
        <w:rPr>
          <w:rFonts w:asciiTheme="minorHAnsi" w:hAnsiTheme="minorHAnsi" w:cs="Arial"/>
          <w:lang w:val="en-US"/>
        </w:rPr>
        <w:t>sdp</w:t>
      </w:r>
      <w:proofErr w:type="spellEnd"/>
    </w:p>
    <w:p w14:paraId="6DE6CF6D" w14:textId="77777777" w:rsidR="003A0812" w:rsidRPr="005F71E6" w:rsidRDefault="003A0812" w:rsidP="003A0812">
      <w:pPr>
        <w:tabs>
          <w:tab w:val="left" w:pos="-1440"/>
          <w:tab w:val="left" w:pos="-720"/>
        </w:tabs>
        <w:ind w:right="828"/>
        <w:rPr>
          <w:rFonts w:asciiTheme="minorHAnsi" w:hAnsiTheme="minorHAnsi" w:cstheme="minorHAnsi"/>
          <w:lang w:val="en-US"/>
        </w:rPr>
      </w:pPr>
    </w:p>
    <w:p w14:paraId="4AB07FBC"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28" w:name="_Toc358030302"/>
      <w:bookmarkStart w:id="229" w:name="_Toc370457126"/>
      <w:bookmarkStart w:id="230" w:name="_Toc421006020"/>
      <w:bookmarkStart w:id="231" w:name="_Toc85536821"/>
      <w:r w:rsidRPr="005F71E6">
        <w:rPr>
          <w:rFonts w:asciiTheme="minorHAnsi" w:hAnsiTheme="minorHAnsi" w:cs="Arial"/>
          <w:b/>
          <w:sz w:val="24"/>
          <w:lang w:val="en-US"/>
        </w:rPr>
        <w:t>5.4.12 ISIS</w:t>
      </w:r>
      <w:bookmarkEnd w:id="228"/>
      <w:bookmarkEnd w:id="229"/>
      <w:r w:rsidRPr="005F71E6">
        <w:rPr>
          <w:rFonts w:asciiTheme="minorHAnsi" w:hAnsiTheme="minorHAnsi" w:cs="Arial"/>
          <w:b/>
          <w:sz w:val="24"/>
          <w:lang w:val="en-US"/>
        </w:rPr>
        <w:t xml:space="preserve"> and IPv6 related prefixes and communities</w:t>
      </w:r>
      <w:bookmarkEnd w:id="230"/>
      <w:bookmarkEnd w:id="231"/>
      <w:r w:rsidRPr="005F71E6">
        <w:rPr>
          <w:rFonts w:asciiTheme="minorHAnsi" w:hAnsiTheme="minorHAnsi" w:cs="Arial"/>
          <w:b/>
          <w:sz w:val="24"/>
          <w:lang w:val="en-US"/>
        </w:rPr>
        <w:t xml:space="preserve"> </w:t>
      </w:r>
    </w:p>
    <w:p w14:paraId="702121F1" w14:textId="77777777" w:rsidR="00705B76" w:rsidRPr="005F71E6" w:rsidRDefault="00705B76" w:rsidP="00705B76">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According to Rogers IPv6 standard, the new </w:t>
      </w:r>
      <w:proofErr w:type="spellStart"/>
      <w:r w:rsidRPr="005F71E6">
        <w:rPr>
          <w:rFonts w:asciiTheme="minorHAnsi" w:hAnsiTheme="minorHAnsi" w:cs="Arial"/>
          <w:lang w:val="en-US"/>
        </w:rPr>
        <w:t>vDGW’s</w:t>
      </w:r>
      <w:proofErr w:type="spellEnd"/>
      <w:r w:rsidRPr="005F71E6">
        <w:rPr>
          <w:rFonts w:asciiTheme="minorHAnsi" w:hAnsiTheme="minorHAnsi" w:cs="Arial"/>
          <w:lang w:val="en-US"/>
        </w:rPr>
        <w:t xml:space="preserve"> and enclosed metro area networks will be treated as a new PHUB. Same ISIS routing policies for PHUB area apply to this new virtual PHUB.</w:t>
      </w:r>
    </w:p>
    <w:p w14:paraId="422001CD" w14:textId="77777777" w:rsidR="00705B76" w:rsidRPr="005F71E6" w:rsidRDefault="00705B76" w:rsidP="00FB5F51">
      <w:pPr>
        <w:numPr>
          <w:ilvl w:val="0"/>
          <w:numId w:val="5"/>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The </w:t>
      </w:r>
      <w:proofErr w:type="spellStart"/>
      <w:r w:rsidRPr="005F71E6">
        <w:rPr>
          <w:rFonts w:asciiTheme="minorHAnsi" w:hAnsiTheme="minorHAnsi" w:cs="Arial"/>
          <w:lang w:val="en-US"/>
        </w:rPr>
        <w:t>vDGW</w:t>
      </w:r>
      <w:proofErr w:type="spellEnd"/>
      <w:r w:rsidRPr="005F71E6">
        <w:rPr>
          <w:rFonts w:asciiTheme="minorHAnsi" w:hAnsiTheme="minorHAnsi" w:cs="Arial"/>
          <w:lang w:val="en-US"/>
        </w:rPr>
        <w:t xml:space="preserve">, AGW and </w:t>
      </w:r>
      <w:r w:rsidR="00541B3B">
        <w:rPr>
          <w:rFonts w:asciiTheme="minorHAnsi" w:hAnsiTheme="minorHAnsi" w:cs="Arial"/>
          <w:lang w:val="en-US"/>
        </w:rPr>
        <w:t>DGW</w:t>
      </w:r>
      <w:r w:rsidRPr="005F71E6">
        <w:rPr>
          <w:rFonts w:asciiTheme="minorHAnsi" w:hAnsiTheme="minorHAnsi" w:cs="Arial"/>
          <w:lang w:val="en-US"/>
        </w:rPr>
        <w:t>’s L1/L2-type and the adjacency between them are L1/L2</w:t>
      </w:r>
    </w:p>
    <w:p w14:paraId="60F1FB00" w14:textId="77777777" w:rsidR="00705B76" w:rsidRPr="005F71E6" w:rsidRDefault="00705B76" w:rsidP="00FB5F51">
      <w:pPr>
        <w:numPr>
          <w:ilvl w:val="0"/>
          <w:numId w:val="5"/>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The Net address should </w:t>
      </w:r>
      <w:proofErr w:type="gramStart"/>
      <w:r w:rsidRPr="005F71E6">
        <w:rPr>
          <w:rFonts w:asciiTheme="minorHAnsi" w:hAnsiTheme="minorHAnsi" w:cs="Arial"/>
          <w:lang w:val="en-US"/>
        </w:rPr>
        <w:t>following</w:t>
      </w:r>
      <w:proofErr w:type="gramEnd"/>
      <w:r w:rsidRPr="005F71E6">
        <w:rPr>
          <w:rFonts w:asciiTheme="minorHAnsi" w:hAnsiTheme="minorHAnsi" w:cs="Arial"/>
          <w:lang w:val="en-US"/>
        </w:rPr>
        <w:t xml:space="preserve"> existing PHUB standard</w:t>
      </w:r>
    </w:p>
    <w:p w14:paraId="3E370D8F" w14:textId="77777777" w:rsidR="00705B76" w:rsidRPr="005F71E6" w:rsidRDefault="00705B76" w:rsidP="00FB5F51">
      <w:pPr>
        <w:numPr>
          <w:ilvl w:val="0"/>
          <w:numId w:val="5"/>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Both logical interfaces created for OSPF are required for ISIS. </w:t>
      </w:r>
    </w:p>
    <w:p w14:paraId="611009A1" w14:textId="77777777" w:rsidR="00705B76" w:rsidRPr="005F71E6" w:rsidRDefault="00705B76" w:rsidP="00FB5F51">
      <w:pPr>
        <w:numPr>
          <w:ilvl w:val="0"/>
          <w:numId w:val="5"/>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ISIS wide metric is mandatory for both level 1 and level 2</w:t>
      </w:r>
    </w:p>
    <w:p w14:paraId="3F4E47CB" w14:textId="77777777" w:rsidR="00705B76" w:rsidRPr="005F71E6" w:rsidRDefault="00705B76" w:rsidP="00FB5F51">
      <w:pPr>
        <w:numPr>
          <w:ilvl w:val="0"/>
          <w:numId w:val="5"/>
        </w:numPr>
        <w:tabs>
          <w:tab w:val="left" w:pos="-1440"/>
          <w:tab w:val="left" w:pos="-720"/>
          <w:tab w:val="left" w:pos="9356"/>
        </w:tabs>
        <w:ind w:right="4"/>
        <w:jc w:val="both"/>
        <w:rPr>
          <w:rFonts w:asciiTheme="minorHAnsi" w:hAnsiTheme="minorHAnsi" w:cs="Arial"/>
          <w:highlight w:val="yellow"/>
          <w:lang w:val="en-US"/>
        </w:rPr>
      </w:pPr>
      <w:r w:rsidRPr="005F71E6">
        <w:rPr>
          <w:rFonts w:asciiTheme="minorHAnsi" w:hAnsiTheme="minorHAnsi" w:cs="Arial"/>
          <w:highlight w:val="yellow"/>
          <w:lang w:val="en-US"/>
        </w:rPr>
        <w:t xml:space="preserve">DGW and AGW should use same metric as other PHUB, the inter-AGW link’s metric is 3 for both L1 and L2. </w:t>
      </w:r>
      <w:r w:rsidR="00541B3B">
        <w:rPr>
          <w:rFonts w:asciiTheme="minorHAnsi" w:hAnsiTheme="minorHAnsi" w:cs="Arial"/>
          <w:highlight w:val="yellow"/>
          <w:lang w:val="en-US"/>
        </w:rPr>
        <w:t>DGW</w:t>
      </w:r>
      <w:r w:rsidRPr="005F71E6">
        <w:rPr>
          <w:rFonts w:asciiTheme="minorHAnsi" w:hAnsiTheme="minorHAnsi" w:cs="Arial"/>
          <w:highlight w:val="yellow"/>
          <w:lang w:val="en-US"/>
        </w:rPr>
        <w:t xml:space="preserve"> metric to AGW and other </w:t>
      </w:r>
      <w:r w:rsidR="00541B3B">
        <w:rPr>
          <w:rFonts w:asciiTheme="minorHAnsi" w:hAnsiTheme="minorHAnsi" w:cs="Arial"/>
          <w:highlight w:val="yellow"/>
          <w:lang w:val="en-US"/>
        </w:rPr>
        <w:t>DGW</w:t>
      </w:r>
      <w:r w:rsidRPr="005F71E6">
        <w:rPr>
          <w:rFonts w:asciiTheme="minorHAnsi" w:hAnsiTheme="minorHAnsi" w:cs="Arial"/>
          <w:highlight w:val="yellow"/>
          <w:lang w:val="en-US"/>
        </w:rPr>
        <w:t xml:space="preserve"> is 2000</w:t>
      </w:r>
    </w:p>
    <w:p w14:paraId="39251C93" w14:textId="77777777" w:rsidR="00705B76" w:rsidRPr="005F71E6" w:rsidRDefault="00705B76" w:rsidP="00705B76">
      <w:pPr>
        <w:tabs>
          <w:tab w:val="left" w:pos="-1440"/>
          <w:tab w:val="left" w:pos="-720"/>
          <w:tab w:val="left" w:pos="9356"/>
        </w:tabs>
        <w:ind w:left="426" w:right="4"/>
        <w:jc w:val="both"/>
        <w:rPr>
          <w:rFonts w:asciiTheme="minorHAnsi" w:hAnsiTheme="minorHAnsi" w:cs="Arial"/>
          <w:lang w:val="en-US"/>
        </w:rPr>
      </w:pPr>
    </w:p>
    <w:p w14:paraId="5FC60778" w14:textId="77777777" w:rsidR="00705B76" w:rsidRPr="005F71E6" w:rsidRDefault="00705B76" w:rsidP="00705B76">
      <w:pPr>
        <w:tabs>
          <w:tab w:val="left" w:pos="-1440"/>
          <w:tab w:val="left" w:pos="-720"/>
          <w:tab w:val="left" w:pos="9356"/>
        </w:tabs>
        <w:ind w:left="426" w:right="4"/>
        <w:jc w:val="both"/>
        <w:rPr>
          <w:rFonts w:asciiTheme="minorHAnsi" w:hAnsiTheme="minorHAnsi" w:cs="Arial"/>
          <w:b/>
          <w:color w:val="FF0000"/>
          <w:lang w:val="en-US"/>
        </w:rPr>
      </w:pPr>
      <w:r w:rsidRPr="005F71E6">
        <w:rPr>
          <w:rFonts w:asciiTheme="minorHAnsi" w:hAnsiTheme="minorHAnsi" w:cs="Arial"/>
          <w:b/>
          <w:color w:val="FF0000"/>
          <w:lang w:val="en-US"/>
        </w:rPr>
        <w:t>Please refer to section 4.2.3 for interface and area-id details.</w:t>
      </w:r>
    </w:p>
    <w:p w14:paraId="4B197F27" w14:textId="77777777" w:rsidR="00705B76" w:rsidRPr="005F71E6" w:rsidRDefault="00705B76" w:rsidP="00705B76">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As a new EDS &lt;</w:t>
      </w:r>
      <w:r w:rsidRPr="005F71E6">
        <w:rPr>
          <w:rFonts w:asciiTheme="minorHAnsi" w:hAnsiTheme="minorHAnsi"/>
        </w:rPr>
        <w:t xml:space="preserve"> </w:t>
      </w:r>
      <w:r w:rsidRPr="005F71E6">
        <w:rPr>
          <w:rFonts w:asciiTheme="minorHAnsi" w:hAnsiTheme="minorHAnsi" w:cs="Arial"/>
          <w:lang w:val="en-US"/>
        </w:rPr>
        <w:t xml:space="preserve">EPS140501082 - RBS IPv6 Implementation&gt; is issued, some prefix list and </w:t>
      </w:r>
      <w:proofErr w:type="spellStart"/>
      <w:r w:rsidRPr="005F71E6">
        <w:rPr>
          <w:rFonts w:asciiTheme="minorHAnsi" w:hAnsiTheme="minorHAnsi" w:cs="Arial"/>
          <w:lang w:val="en-US"/>
        </w:rPr>
        <w:t>communites</w:t>
      </w:r>
      <w:proofErr w:type="spellEnd"/>
      <w:r w:rsidRPr="005F71E6">
        <w:rPr>
          <w:rFonts w:asciiTheme="minorHAnsi" w:hAnsiTheme="minorHAnsi" w:cs="Arial"/>
          <w:lang w:val="en-US"/>
        </w:rPr>
        <w:t xml:space="preserve"> </w:t>
      </w:r>
      <w:proofErr w:type="gramStart"/>
      <w:r w:rsidRPr="005F71E6">
        <w:rPr>
          <w:rFonts w:asciiTheme="minorHAnsi" w:hAnsiTheme="minorHAnsi" w:cs="Arial"/>
          <w:lang w:val="en-US"/>
        </w:rPr>
        <w:t>has to</w:t>
      </w:r>
      <w:proofErr w:type="gramEnd"/>
      <w:r w:rsidRPr="005F71E6">
        <w:rPr>
          <w:rFonts w:asciiTheme="minorHAnsi" w:hAnsiTheme="minorHAnsi" w:cs="Arial"/>
          <w:lang w:val="en-US"/>
        </w:rPr>
        <w:t xml:space="preserve"> be defined. </w:t>
      </w:r>
      <w:proofErr w:type="spellStart"/>
      <w:r w:rsidRPr="005F71E6">
        <w:rPr>
          <w:rFonts w:asciiTheme="minorHAnsi" w:hAnsiTheme="minorHAnsi" w:cs="Arial"/>
          <w:lang w:val="en-US"/>
        </w:rPr>
        <w:t>Pleae</w:t>
      </w:r>
      <w:proofErr w:type="spellEnd"/>
      <w:r w:rsidRPr="005F71E6">
        <w:rPr>
          <w:rFonts w:asciiTheme="minorHAnsi" w:hAnsiTheme="minorHAnsi" w:cs="Arial"/>
          <w:lang w:val="en-US"/>
        </w:rPr>
        <w:t xml:space="preserve"> refer to this EDS and section 4.2.3 to implement necessary prefix list, communities and QoS profiles.</w:t>
      </w:r>
    </w:p>
    <w:p w14:paraId="2C2FDEF9" w14:textId="77777777" w:rsidR="003A0812" w:rsidRPr="005F71E6" w:rsidRDefault="003A0812" w:rsidP="003A0812">
      <w:pPr>
        <w:tabs>
          <w:tab w:val="left" w:pos="-1440"/>
          <w:tab w:val="left" w:pos="-720"/>
        </w:tabs>
        <w:ind w:right="828"/>
        <w:rPr>
          <w:rFonts w:asciiTheme="minorHAnsi" w:hAnsiTheme="minorHAnsi" w:cstheme="minorHAnsi"/>
          <w:color w:val="FF0000"/>
          <w:lang w:val="en-US"/>
        </w:rPr>
      </w:pPr>
    </w:p>
    <w:p w14:paraId="4389CE33" w14:textId="2752988B" w:rsidR="003A0812" w:rsidRPr="005F71E6" w:rsidRDefault="00097DA5" w:rsidP="003A0812">
      <w:pPr>
        <w:tabs>
          <w:tab w:val="left" w:pos="-1440"/>
          <w:tab w:val="left" w:pos="-720"/>
        </w:tabs>
        <w:ind w:right="828"/>
        <w:rPr>
          <w:rFonts w:asciiTheme="minorHAnsi" w:hAnsiTheme="minorHAnsi" w:cs="Arial"/>
          <w:b/>
          <w:lang w:val="en-US"/>
        </w:rPr>
      </w:pPr>
      <w:r>
        <w:rPr>
          <w:rFonts w:asciiTheme="minorHAnsi" w:hAnsiTheme="minorHAnsi" w:cs="Arial"/>
          <w:b/>
          <w:highlight w:val="yellow"/>
          <w:lang w:val="en-US"/>
        </w:rPr>
        <w:t/>
      </w:r>
    </w:p>
    <w:tbl>
      <w:tblPr>
        <w:tblStyle w:val="TableGrid1"/>
        <w:tblW w:w="0" w:type="auto"/>
        <w:tblLook w:val="04A0" w:firstRow="1" w:lastRow="0" w:firstColumn="1" w:lastColumn="0" w:noHBand="0" w:noVBand="1"/>
      </w:tblPr>
      <w:tblGrid>
        <w:gridCol w:w="9350"/>
      </w:tblGrid>
      <w:tr w:rsidR="003A0812" w:rsidRPr="005F71E6" w14:paraId="16CC29EB" w14:textId="77777777" w:rsidTr="003A0812">
        <w:tc>
          <w:tcPr>
            <w:tcW w:w="9396" w:type="dxa"/>
          </w:tcPr>
          <w:p w14:paraId="18B848E8"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exit all</w:t>
            </w:r>
          </w:p>
          <w:p w14:paraId="70D19F9B"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configure</w:t>
            </w:r>
          </w:p>
          <w:p w14:paraId="34E4E768"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router </w:t>
            </w:r>
          </w:p>
          <w:p w14:paraId="4C8E626A"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w:t>
            </w:r>
          </w:p>
          <w:p w14:paraId="0D6249FD"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echo "ISIS Configuration"</w:t>
            </w:r>
          </w:p>
          <w:p w14:paraId="0EBD1B59"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w:t>
            </w:r>
          </w:p>
          <w:p w14:paraId="07CECDCC"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Isis</w:t>
            </w:r>
          </w:p>
          <w:p w14:paraId="23B9C1E2"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ins w:id="232" w:author="ida.leung" w:date="2014-05-20T11:29:00Z">
              <w:r w:rsidRPr="005F71E6">
                <w:rPr>
                  <w:rFonts w:asciiTheme="minorHAnsi" w:hAnsiTheme="minorHAnsi"/>
                  <w:color w:val="FF0000"/>
                </w:rPr>
                <w:t>suppress-default</w:t>
              </w:r>
            </w:ins>
          </w:p>
          <w:p w14:paraId="284FCC7A"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gramStart"/>
            <w:r w:rsidRPr="005F71E6">
              <w:rPr>
                <w:rFonts w:asciiTheme="minorHAnsi" w:hAnsiTheme="minorHAnsi" w:cstheme="minorHAnsi"/>
                <w:sz w:val="22"/>
                <w:szCs w:val="22"/>
              </w:rPr>
              <w:t>graceful-restart</w:t>
            </w:r>
            <w:proofErr w:type="gramEnd"/>
          </w:p>
          <w:p w14:paraId="186421D7"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5472ED73"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area-</w:t>
            </w:r>
            <w:proofErr w:type="gramStart"/>
            <w:r w:rsidRPr="005F71E6">
              <w:rPr>
                <w:rFonts w:asciiTheme="minorHAnsi" w:hAnsiTheme="minorHAnsi" w:cstheme="minorHAnsi"/>
                <w:sz w:val="22"/>
                <w:szCs w:val="22"/>
              </w:rPr>
              <w:t xml:space="preserve">id </w:t>
            </w:r>
            <w:r w:rsidR="00705B76" w:rsidRPr="005F71E6">
              <w:rPr>
                <w:rFonts w:asciiTheme="minorHAnsi" w:hAnsiTheme="minorHAnsi" w:cstheme="minorHAnsi"/>
                <w:color w:val="FF0000"/>
                <w:sz w:val="22"/>
                <w:szCs w:val="22"/>
              </w:rPr>
              <w:t xml:space="preserve"> </w:t>
            </w:r>
            <w:proofErr w:type="spellStart"/>
            <w:r w:rsidR="00705B76" w:rsidRPr="005F71E6">
              <w:rPr>
                <w:rFonts w:asciiTheme="minorHAnsi" w:hAnsiTheme="minorHAnsi" w:cstheme="minorHAnsi"/>
                <w:color w:val="FF0000"/>
                <w:sz w:val="22"/>
                <w:szCs w:val="22"/>
              </w:rPr>
              <w:t>xx</w:t>
            </w:r>
            <w:proofErr w:type="gramEnd"/>
            <w:r w:rsidR="00705B76" w:rsidRPr="005F71E6">
              <w:rPr>
                <w:rFonts w:asciiTheme="minorHAnsi" w:hAnsiTheme="minorHAnsi" w:cstheme="minorHAnsi"/>
                <w:color w:val="FF0000"/>
                <w:sz w:val="22"/>
                <w:szCs w:val="22"/>
              </w:rPr>
              <w:t>.xxxx</w:t>
            </w:r>
            <w:proofErr w:type="spellEnd"/>
          </w:p>
          <w:p w14:paraId="580C4565"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lsp</w:t>
            </w:r>
            <w:proofErr w:type="spellEnd"/>
            <w:r w:rsidRPr="005F71E6">
              <w:rPr>
                <w:rFonts w:asciiTheme="minorHAnsi" w:hAnsiTheme="minorHAnsi" w:cstheme="minorHAnsi"/>
                <w:sz w:val="22"/>
                <w:szCs w:val="22"/>
              </w:rPr>
              <w:t>-lifetime 65535</w:t>
            </w:r>
          </w:p>
          <w:p w14:paraId="69CF0DC1"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no ipv4-routing</w:t>
            </w:r>
          </w:p>
          <w:p w14:paraId="474F8BB1"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lastRenderedPageBreak/>
              <w:t xml:space="preserve">                          ipv6-routing </w:t>
            </w:r>
            <w:proofErr w:type="spellStart"/>
            <w:r w:rsidRPr="005F71E6">
              <w:rPr>
                <w:rFonts w:asciiTheme="minorHAnsi" w:hAnsiTheme="minorHAnsi" w:cstheme="minorHAnsi"/>
                <w:sz w:val="22"/>
                <w:szCs w:val="22"/>
              </w:rPr>
              <w:t>mt</w:t>
            </w:r>
            <w:proofErr w:type="spellEnd"/>
          </w:p>
          <w:p w14:paraId="51AED254"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multi-topology</w:t>
            </w:r>
          </w:p>
          <w:p w14:paraId="3AC7AFDE"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ipv6-unicast</w:t>
            </w:r>
          </w:p>
          <w:p w14:paraId="19B298D7"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739E24A1"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spf</w:t>
            </w:r>
            <w:proofErr w:type="spellEnd"/>
            <w:r w:rsidRPr="005F71E6">
              <w:rPr>
                <w:rFonts w:asciiTheme="minorHAnsi" w:hAnsiTheme="minorHAnsi" w:cstheme="minorHAnsi"/>
                <w:sz w:val="22"/>
                <w:szCs w:val="22"/>
              </w:rPr>
              <w:t>-wait 2 50 200</w:t>
            </w:r>
          </w:p>
          <w:p w14:paraId="14F01AFE"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level 1</w:t>
            </w:r>
          </w:p>
          <w:p w14:paraId="5A484855"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wide-metrics-only</w:t>
            </w:r>
          </w:p>
          <w:p w14:paraId="220BB85A"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36AC1582"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level 2</w:t>
            </w:r>
          </w:p>
          <w:p w14:paraId="02C1FAA4"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wide-metrics-only</w:t>
            </w:r>
          </w:p>
          <w:p w14:paraId="66B913F5"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653F888D"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interface "system"</w:t>
            </w:r>
          </w:p>
          <w:p w14:paraId="5166854E" w14:textId="77777777" w:rsidR="003A0812" w:rsidRPr="00A662BC" w:rsidRDefault="003A0812" w:rsidP="003A0812">
            <w:pPr>
              <w:tabs>
                <w:tab w:val="left" w:pos="-1440"/>
                <w:tab w:val="left" w:pos="-720"/>
              </w:tabs>
              <w:ind w:right="828"/>
              <w:rPr>
                <w:rFonts w:asciiTheme="minorHAnsi" w:hAnsiTheme="minorHAnsi" w:cstheme="minorHAnsi"/>
                <w:sz w:val="22"/>
                <w:szCs w:val="22"/>
                <w:lang w:val="fr-FR"/>
              </w:rPr>
            </w:pPr>
            <w:r w:rsidRPr="005F71E6">
              <w:rPr>
                <w:rFonts w:asciiTheme="minorHAnsi" w:hAnsiTheme="minorHAnsi" w:cstheme="minorHAnsi"/>
                <w:sz w:val="22"/>
                <w:szCs w:val="22"/>
              </w:rPr>
              <w:t xml:space="preserve">        </w:t>
            </w:r>
            <w:proofErr w:type="gramStart"/>
            <w:r w:rsidRPr="00A662BC">
              <w:rPr>
                <w:rFonts w:asciiTheme="minorHAnsi" w:hAnsiTheme="minorHAnsi" w:cstheme="minorHAnsi"/>
                <w:sz w:val="22"/>
                <w:szCs w:val="22"/>
                <w:lang w:val="fr-FR"/>
              </w:rPr>
              <w:t>exit</w:t>
            </w:r>
            <w:proofErr w:type="gramEnd"/>
          </w:p>
          <w:p w14:paraId="6514D361" w14:textId="6007408C" w:rsidR="003A0812" w:rsidRPr="00A662BC" w:rsidRDefault="003A0812" w:rsidP="003A0812">
            <w:pPr>
              <w:tabs>
                <w:tab w:val="left" w:pos="-1440"/>
                <w:tab w:val="left" w:pos="-720"/>
              </w:tabs>
              <w:ind w:right="828"/>
              <w:rPr>
                <w:rFonts w:asciiTheme="minorHAnsi" w:hAnsiTheme="minorHAnsi" w:cstheme="minorHAnsi"/>
                <w:sz w:val="22"/>
                <w:szCs w:val="22"/>
                <w:lang w:val="fr-FR"/>
              </w:rPr>
            </w:pPr>
            <w:r w:rsidRPr="00A662BC">
              <w:rPr>
                <w:rFonts w:asciiTheme="minorHAnsi" w:hAnsiTheme="minorHAnsi" w:cstheme="minorHAnsi"/>
                <w:sz w:val="22"/>
                <w:szCs w:val="22"/>
                <w:lang w:val="fr-FR"/>
              </w:rPr>
              <w:t xml:space="preserve">        </w:t>
            </w:r>
            <w:proofErr w:type="gramStart"/>
            <w:r w:rsidRPr="00A662BC">
              <w:rPr>
                <w:rFonts w:asciiTheme="minorHAnsi" w:hAnsiTheme="minorHAnsi" w:cstheme="minorHAnsi"/>
                <w:sz w:val="22"/>
                <w:szCs w:val="22"/>
                <w:lang w:val="fr-FR"/>
              </w:rPr>
              <w:t>interface</w:t>
            </w:r>
            <w:proofErr w:type="gramEnd"/>
            <w:r w:rsidRPr="00A662BC">
              <w:rPr>
                <w:rFonts w:asciiTheme="minorHAnsi" w:hAnsiTheme="minorHAnsi" w:cstheme="minorHAnsi"/>
                <w:sz w:val="22"/>
                <w:szCs w:val="22"/>
                <w:lang w:val="fr-FR"/>
              </w:rPr>
              <w:t xml:space="preserve"> </w:t>
            </w:r>
            <w:r w:rsidRPr="005C6662">
              <w:rPr>
                <w:rFonts w:asciiTheme="minorHAnsi" w:hAnsiTheme="minorHAnsi" w:cstheme="minorHAnsi"/>
                <w:color w:val="FF0000"/>
                <w:sz w:val="22"/>
                <w:szCs w:val="22"/>
                <w:highlight w:val="green"/>
                <w:lang w:val="fr-FR"/>
              </w:rPr>
              <w:t>“</w:t>
            </w:r>
            <w:r w:rsidR="003531C1" w:rsidRPr="005C6662">
              <w:rPr>
                <w:rFonts w:asciiTheme="minorHAnsi" w:hAnsiTheme="minorHAnsi" w:cstheme="minorHAnsi"/>
                <w:color w:val="FF0000"/>
                <w:sz w:val="22"/>
                <w:szCs w:val="22"/>
                <w:highlight w:val="green"/>
                <w:lang w:val="fr-FR"/>
              </w:rPr>
              <w:t>TE_</w:t>
            </w:r>
            <w:r w:rsidR="008825A6" w:rsidRPr="005C6662">
              <w:rPr>
                <w:rFonts w:asciiTheme="minorHAnsi" w:hAnsiTheme="minorHAnsi" w:cstheme="minorHAnsi"/>
                <w:color w:val="FF0000"/>
                <w:sz w:val="22"/>
                <w:szCs w:val="22"/>
                <w:highlight w:val="green"/>
                <w:lang w:val="fr-FR"/>
              </w:rPr>
              <w:t>D</w:t>
            </w:r>
            <w:r w:rsidR="003531C1" w:rsidRPr="005C6662">
              <w:rPr>
                <w:rFonts w:asciiTheme="minorHAnsi" w:hAnsiTheme="minorHAnsi" w:cstheme="minorHAnsi"/>
                <w:color w:val="FF0000"/>
                <w:sz w:val="22"/>
                <w:szCs w:val="22"/>
                <w:highlight w:val="green"/>
                <w:lang w:val="fr-FR"/>
              </w:rPr>
              <w:t>GW_</w:t>
            </w:r>
            <w:r w:rsidR="00DC5F7B" w:rsidRPr="005C6662">
              <w:rPr>
                <w:rFonts w:asciiTheme="minorHAnsi" w:hAnsiTheme="minorHAnsi" w:cstheme="minorHAnsi"/>
                <w:color w:val="FF0000"/>
                <w:sz w:val="22"/>
                <w:szCs w:val="22"/>
                <w:highlight w:val="green"/>
                <w:lang w:val="fr-FR"/>
              </w:rPr>
              <w:t>Lag</w:t>
            </w:r>
            <w:r>
              <w:rPr>
                <w:rFonts w:asciiTheme="minorHAnsi" w:hAnsiTheme="minorHAnsi" w:cstheme="minorHAnsi"/>
                <w:color w:val="FF0000"/>
                <w:sz w:val="22"/>
                <w:szCs w:val="22"/>
                <w:highlight w:val="yellow"/>
                <w:lang w:val="fr-FR"/>
              </w:rPr>
              <w:t/>
            </w:r>
            <w:r w:rsidRPr="005C6662">
              <w:rPr>
                <w:rFonts w:asciiTheme="minorHAnsi" w:hAnsiTheme="minorHAnsi" w:cstheme="minorHAnsi"/>
                <w:color w:val="FF0000"/>
                <w:sz w:val="22"/>
                <w:szCs w:val="22"/>
                <w:highlight w:val="green"/>
                <w:lang w:val="fr-FR"/>
              </w:rPr>
              <w:t>”</w:t>
            </w:r>
          </w:p>
          <w:p w14:paraId="6AFE2C78"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A662BC">
              <w:rPr>
                <w:rFonts w:asciiTheme="minorHAnsi" w:hAnsiTheme="minorHAnsi" w:cstheme="minorHAnsi"/>
                <w:sz w:val="22"/>
                <w:szCs w:val="22"/>
                <w:lang w:val="fr-FR"/>
              </w:rPr>
              <w:t xml:space="preserve">            </w:t>
            </w:r>
            <w:r w:rsidRPr="005F71E6">
              <w:rPr>
                <w:rFonts w:asciiTheme="minorHAnsi" w:hAnsiTheme="minorHAnsi" w:cstheme="minorHAnsi"/>
                <w:sz w:val="22"/>
                <w:szCs w:val="22"/>
              </w:rPr>
              <w:t xml:space="preserve">hello-authentication-key </w:t>
            </w:r>
            <w:r w:rsidRPr="005F71E6">
              <w:rPr>
                <w:rFonts w:asciiTheme="minorHAnsi" w:hAnsiTheme="minorHAnsi" w:cstheme="minorHAnsi"/>
                <w:sz w:val="22"/>
                <w:szCs w:val="22"/>
                <w:highlight w:val="yellow"/>
              </w:rPr>
              <w:t>&lt;isis-md5&gt;</w:t>
            </w:r>
            <w:r w:rsidRPr="005F71E6">
              <w:rPr>
                <w:rFonts w:asciiTheme="minorHAnsi" w:hAnsiTheme="minorHAnsi" w:cstheme="minorHAnsi"/>
                <w:sz w:val="22"/>
                <w:szCs w:val="22"/>
              </w:rPr>
              <w:t xml:space="preserve"> </w:t>
            </w:r>
          </w:p>
          <w:p w14:paraId="33FCD794"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hello-authentication-type message-digest</w:t>
            </w:r>
          </w:p>
          <w:p w14:paraId="05E71678"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interface-type point-to-point</w:t>
            </w:r>
          </w:p>
          <w:p w14:paraId="0D55BAEF" w14:textId="77777777" w:rsidR="003A0812" w:rsidRPr="005F71E6" w:rsidRDefault="003A0812" w:rsidP="003A0812">
            <w:pPr>
              <w:tabs>
                <w:tab w:val="left" w:pos="-1440"/>
                <w:tab w:val="left" w:pos="-720"/>
              </w:tabs>
              <w:ind w:right="828"/>
              <w:rPr>
                <w:ins w:id="233" w:author="ida.leung" w:date="2014-05-20T11:29:00Z"/>
                <w:rFonts w:asciiTheme="minorHAnsi" w:hAnsiTheme="minorHAnsi" w:cstheme="minorHAnsi"/>
                <w:color w:val="FF0000"/>
                <w:sz w:val="22"/>
                <w:szCs w:val="22"/>
              </w:rPr>
            </w:pPr>
            <w:ins w:id="234" w:author="ida.leung" w:date="2014-05-20T11:29:00Z">
              <w:r w:rsidRPr="005F71E6">
                <w:rPr>
                  <w:rFonts w:asciiTheme="minorHAnsi" w:hAnsiTheme="minorHAnsi" w:cstheme="minorHAnsi"/>
                  <w:color w:val="FF0000"/>
                  <w:sz w:val="22"/>
                  <w:szCs w:val="22"/>
                </w:rPr>
                <w:t xml:space="preserve">            level 1</w:t>
              </w:r>
            </w:ins>
          </w:p>
          <w:p w14:paraId="2CF12549" w14:textId="77777777" w:rsidR="003A0812" w:rsidRPr="005F71E6" w:rsidRDefault="003A0812" w:rsidP="003A0812">
            <w:pPr>
              <w:tabs>
                <w:tab w:val="left" w:pos="-1440"/>
                <w:tab w:val="left" w:pos="-720"/>
              </w:tabs>
              <w:ind w:right="828"/>
              <w:rPr>
                <w:ins w:id="235" w:author="ida.leung" w:date="2014-05-20T11:29:00Z"/>
                <w:rFonts w:asciiTheme="minorHAnsi" w:hAnsiTheme="minorHAnsi" w:cstheme="minorHAnsi"/>
                <w:color w:val="FF0000"/>
                <w:sz w:val="22"/>
                <w:szCs w:val="22"/>
              </w:rPr>
            </w:pPr>
            <w:ins w:id="236" w:author="ida.leung" w:date="2014-05-20T11:29:00Z">
              <w:r w:rsidRPr="005F71E6">
                <w:rPr>
                  <w:rFonts w:asciiTheme="minorHAnsi" w:hAnsiTheme="minorHAnsi" w:cstheme="minorHAnsi"/>
                  <w:color w:val="FF0000"/>
                  <w:sz w:val="22"/>
                  <w:szCs w:val="22"/>
                </w:rPr>
                <w:t xml:space="preserve">                 ipv6-unicast-metric 2000</w:t>
              </w:r>
            </w:ins>
          </w:p>
          <w:p w14:paraId="3A303FC8" w14:textId="77777777" w:rsidR="003A0812" w:rsidRPr="005F71E6" w:rsidRDefault="003A0812" w:rsidP="003A0812">
            <w:pPr>
              <w:tabs>
                <w:tab w:val="left" w:pos="-1440"/>
                <w:tab w:val="left" w:pos="-720"/>
              </w:tabs>
              <w:ind w:right="828"/>
              <w:rPr>
                <w:ins w:id="237" w:author="ida.leung" w:date="2014-05-20T11:29:00Z"/>
                <w:rFonts w:asciiTheme="minorHAnsi" w:hAnsiTheme="minorHAnsi" w:cstheme="minorHAnsi"/>
                <w:color w:val="FF0000"/>
                <w:sz w:val="22"/>
                <w:szCs w:val="22"/>
              </w:rPr>
            </w:pPr>
            <w:ins w:id="238" w:author="ida.leung" w:date="2014-05-20T11:29:00Z">
              <w:r w:rsidRPr="005F71E6">
                <w:rPr>
                  <w:rFonts w:asciiTheme="minorHAnsi" w:hAnsiTheme="minorHAnsi" w:cstheme="minorHAnsi"/>
                  <w:color w:val="FF0000"/>
                  <w:sz w:val="22"/>
                  <w:szCs w:val="22"/>
                </w:rPr>
                <w:t xml:space="preserve">            </w:t>
              </w:r>
            </w:ins>
            <w:r w:rsidRPr="005F71E6">
              <w:rPr>
                <w:rFonts w:asciiTheme="minorHAnsi" w:hAnsiTheme="minorHAnsi" w:cstheme="minorHAnsi"/>
                <w:color w:val="FF0000"/>
                <w:sz w:val="22"/>
                <w:szCs w:val="22"/>
              </w:rPr>
              <w:t xml:space="preserve">     </w:t>
            </w:r>
            <w:ins w:id="239" w:author="ida.leung" w:date="2014-05-20T11:29:00Z">
              <w:r w:rsidRPr="005F71E6">
                <w:rPr>
                  <w:rFonts w:asciiTheme="minorHAnsi" w:hAnsiTheme="minorHAnsi" w:cstheme="minorHAnsi"/>
                  <w:color w:val="FF0000"/>
                  <w:sz w:val="22"/>
                  <w:szCs w:val="22"/>
                </w:rPr>
                <w:t>exit</w:t>
              </w:r>
            </w:ins>
          </w:p>
          <w:p w14:paraId="680BA276" w14:textId="77777777" w:rsidR="003A0812" w:rsidRPr="005F71E6" w:rsidRDefault="003A0812" w:rsidP="003A0812">
            <w:pPr>
              <w:tabs>
                <w:tab w:val="left" w:pos="-1440"/>
                <w:tab w:val="left" w:pos="-720"/>
              </w:tabs>
              <w:ind w:right="828"/>
              <w:rPr>
                <w:ins w:id="240" w:author="ida.leung" w:date="2014-05-20T11:29:00Z"/>
                <w:rFonts w:asciiTheme="minorHAnsi" w:hAnsiTheme="minorHAnsi" w:cstheme="minorHAnsi"/>
                <w:color w:val="FF0000"/>
                <w:sz w:val="22"/>
                <w:szCs w:val="22"/>
              </w:rPr>
            </w:pPr>
            <w:ins w:id="241" w:author="ida.leung" w:date="2014-05-20T11:29:00Z">
              <w:r w:rsidRPr="005F71E6">
                <w:rPr>
                  <w:rFonts w:asciiTheme="minorHAnsi" w:hAnsiTheme="minorHAnsi" w:cstheme="minorHAnsi"/>
                  <w:color w:val="FF0000"/>
                  <w:sz w:val="22"/>
                  <w:szCs w:val="22"/>
                </w:rPr>
                <w:t xml:space="preserve">            level 2</w:t>
              </w:r>
            </w:ins>
          </w:p>
          <w:p w14:paraId="21647BA9" w14:textId="77777777" w:rsidR="003A0812" w:rsidRPr="005F71E6" w:rsidRDefault="003A0812" w:rsidP="003A0812">
            <w:pPr>
              <w:tabs>
                <w:tab w:val="left" w:pos="-1440"/>
                <w:tab w:val="left" w:pos="-720"/>
              </w:tabs>
              <w:ind w:right="828"/>
              <w:rPr>
                <w:ins w:id="242" w:author="ida.leung" w:date="2014-05-20T11:29:00Z"/>
                <w:rFonts w:asciiTheme="minorHAnsi" w:hAnsiTheme="minorHAnsi" w:cstheme="minorHAnsi"/>
                <w:color w:val="FF0000"/>
                <w:sz w:val="22"/>
                <w:szCs w:val="22"/>
              </w:rPr>
            </w:pPr>
            <w:ins w:id="243" w:author="ida.leung" w:date="2014-05-20T11:29:00Z">
              <w:r w:rsidRPr="005F71E6">
                <w:rPr>
                  <w:rFonts w:asciiTheme="minorHAnsi" w:hAnsiTheme="minorHAnsi" w:cstheme="minorHAnsi"/>
                  <w:color w:val="FF0000"/>
                  <w:sz w:val="22"/>
                  <w:szCs w:val="22"/>
                </w:rPr>
                <w:t xml:space="preserve">                ipv6-unicast-metric 2000</w:t>
              </w:r>
            </w:ins>
          </w:p>
          <w:p w14:paraId="26E8C05D" w14:textId="77777777" w:rsidR="003A0812" w:rsidRPr="005F71E6" w:rsidRDefault="003A0812" w:rsidP="003A0812">
            <w:pPr>
              <w:tabs>
                <w:tab w:val="left" w:pos="-1440"/>
                <w:tab w:val="left" w:pos="-720"/>
              </w:tabs>
              <w:ind w:right="828"/>
              <w:rPr>
                <w:ins w:id="244" w:author="ida.leung" w:date="2014-05-20T11:29:00Z"/>
                <w:rFonts w:asciiTheme="minorHAnsi" w:hAnsiTheme="minorHAnsi" w:cstheme="minorHAnsi"/>
                <w:color w:val="FF0000"/>
                <w:sz w:val="22"/>
                <w:szCs w:val="22"/>
              </w:rPr>
            </w:pPr>
            <w:ins w:id="245" w:author="ida.leung" w:date="2014-05-20T11:29:00Z">
              <w:r w:rsidRPr="005F71E6">
                <w:rPr>
                  <w:rFonts w:asciiTheme="minorHAnsi" w:hAnsiTheme="minorHAnsi" w:cstheme="minorHAnsi"/>
                  <w:color w:val="FF0000"/>
                  <w:sz w:val="22"/>
                  <w:szCs w:val="22"/>
                </w:rPr>
                <w:t xml:space="preserve">            </w:t>
              </w:r>
            </w:ins>
            <w:r w:rsidRPr="005F71E6">
              <w:rPr>
                <w:rFonts w:asciiTheme="minorHAnsi" w:hAnsiTheme="minorHAnsi" w:cstheme="minorHAnsi"/>
                <w:color w:val="FF0000"/>
                <w:sz w:val="22"/>
                <w:szCs w:val="22"/>
              </w:rPr>
              <w:t xml:space="preserve">    </w:t>
            </w:r>
            <w:ins w:id="246" w:author="ida.leung" w:date="2014-05-20T11:29:00Z">
              <w:r w:rsidRPr="005F71E6">
                <w:rPr>
                  <w:rFonts w:asciiTheme="minorHAnsi" w:hAnsiTheme="minorHAnsi" w:cstheme="minorHAnsi"/>
                  <w:color w:val="FF0000"/>
                  <w:sz w:val="22"/>
                  <w:szCs w:val="22"/>
                </w:rPr>
                <w:t>exit</w:t>
              </w:r>
            </w:ins>
          </w:p>
          <w:p w14:paraId="4A286B94"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0BB3E4A9" w14:textId="550FB61F" w:rsidR="003A0812" w:rsidRPr="00397EF5" w:rsidRDefault="003A0812" w:rsidP="003A0812">
            <w:pPr>
              <w:tabs>
                <w:tab w:val="left" w:pos="-1440"/>
                <w:tab w:val="left" w:pos="-720"/>
              </w:tabs>
              <w:ind w:right="828"/>
              <w:rPr>
                <w:rFonts w:asciiTheme="minorHAnsi" w:hAnsiTheme="minorHAnsi" w:cstheme="minorHAnsi"/>
                <w:sz w:val="22"/>
                <w:szCs w:val="22"/>
                <w:lang w:val="en-CA"/>
              </w:rPr>
            </w:pPr>
            <w:r w:rsidRPr="00397EF5">
              <w:rPr>
                <w:rFonts w:asciiTheme="minorHAnsi" w:hAnsiTheme="minorHAnsi" w:cstheme="minorHAnsi"/>
                <w:sz w:val="22"/>
                <w:szCs w:val="22"/>
                <w:lang w:val="en-CA"/>
              </w:rPr>
              <w:t xml:space="preserve">            interface </w:t>
            </w:r>
            <w:r w:rsidRPr="00397EF5">
              <w:rPr>
                <w:rFonts w:asciiTheme="minorHAnsi" w:hAnsiTheme="minorHAnsi" w:cstheme="minorHAnsi"/>
                <w:color w:val="FF0000"/>
                <w:sz w:val="22"/>
                <w:szCs w:val="22"/>
                <w:highlight w:val="green"/>
                <w:lang w:val="en-CA"/>
              </w:rPr>
              <w:t>“</w:t>
            </w:r>
            <w:r w:rsidR="003531C1" w:rsidRPr="00397EF5">
              <w:rPr>
                <w:rFonts w:asciiTheme="minorHAnsi" w:hAnsiTheme="minorHAnsi" w:cstheme="minorHAnsi"/>
                <w:color w:val="FF0000"/>
                <w:sz w:val="22"/>
                <w:szCs w:val="22"/>
                <w:highlight w:val="green"/>
                <w:lang w:val="en-CA"/>
              </w:rPr>
              <w:t>TE_</w:t>
            </w:r>
            <w:r w:rsidR="008825A6" w:rsidRPr="00397EF5">
              <w:rPr>
                <w:rFonts w:asciiTheme="minorHAnsi" w:hAnsiTheme="minorHAnsi" w:cstheme="minorHAnsi"/>
                <w:color w:val="FF0000"/>
                <w:sz w:val="22"/>
                <w:szCs w:val="22"/>
                <w:highlight w:val="green"/>
                <w:lang w:val="en-CA"/>
              </w:rPr>
              <w:t>D</w:t>
            </w:r>
            <w:r w:rsidR="003531C1" w:rsidRPr="00397EF5">
              <w:rPr>
                <w:rFonts w:asciiTheme="minorHAnsi" w:hAnsiTheme="minorHAnsi" w:cstheme="minorHAnsi"/>
                <w:color w:val="FF0000"/>
                <w:sz w:val="22"/>
                <w:szCs w:val="22"/>
                <w:highlight w:val="green"/>
                <w:lang w:val="en-CA"/>
              </w:rPr>
              <w:t>GW_</w:t>
            </w:r>
            <w:r w:rsidR="00DC5F7B" w:rsidRPr="00397EF5">
              <w:rPr>
                <w:rFonts w:asciiTheme="minorHAnsi" w:hAnsiTheme="minorHAnsi" w:cstheme="minorHAnsi"/>
                <w:color w:val="FF0000"/>
                <w:sz w:val="22"/>
                <w:szCs w:val="22"/>
                <w:highlight w:val="green"/>
                <w:lang w:val="en-CA"/>
              </w:rPr>
              <w:t>Lag</w:t>
            </w:r>
            <w:r>
              <w:rPr>
                <w:rFonts w:asciiTheme="minorHAnsi" w:hAnsiTheme="minorHAnsi" w:cstheme="minorHAnsi"/>
                <w:color w:val="FF0000"/>
                <w:sz w:val="22"/>
                <w:szCs w:val="22"/>
                <w:highlight w:val="yellow"/>
                <w:lang w:val="en-CA"/>
              </w:rPr>
              <w:t/>
            </w:r>
            <w:r w:rsidRPr="00397EF5">
              <w:rPr>
                <w:rFonts w:asciiTheme="minorHAnsi" w:hAnsiTheme="minorHAnsi" w:cstheme="minorHAnsi"/>
                <w:color w:val="FF0000"/>
                <w:sz w:val="22"/>
                <w:szCs w:val="22"/>
                <w:highlight w:val="green"/>
                <w:lang w:val="en-CA"/>
              </w:rPr>
              <w:t>”</w:t>
            </w:r>
          </w:p>
          <w:p w14:paraId="0F57DD59"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397EF5">
              <w:rPr>
                <w:rFonts w:asciiTheme="minorHAnsi" w:hAnsiTheme="minorHAnsi" w:cstheme="minorHAnsi"/>
                <w:sz w:val="22"/>
                <w:szCs w:val="22"/>
                <w:lang w:val="en-CA"/>
              </w:rPr>
              <w:t xml:space="preserve">                </w:t>
            </w:r>
            <w:r w:rsidRPr="005F71E6">
              <w:rPr>
                <w:rFonts w:asciiTheme="minorHAnsi" w:hAnsiTheme="minorHAnsi" w:cstheme="minorHAnsi"/>
                <w:sz w:val="22"/>
                <w:szCs w:val="22"/>
              </w:rPr>
              <w:t xml:space="preserve">hello-authentication-key </w:t>
            </w:r>
            <w:r w:rsidRPr="005F71E6">
              <w:rPr>
                <w:rFonts w:asciiTheme="minorHAnsi" w:hAnsiTheme="minorHAnsi" w:cstheme="minorHAnsi"/>
                <w:sz w:val="22"/>
                <w:szCs w:val="22"/>
                <w:highlight w:val="yellow"/>
              </w:rPr>
              <w:t>&lt;isis-md5&gt;</w:t>
            </w:r>
          </w:p>
          <w:p w14:paraId="38D34A6B"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hello-authentication-type message-digest</w:t>
            </w:r>
          </w:p>
          <w:p w14:paraId="1CDAAF5C"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interface-type point-to-point</w:t>
            </w:r>
          </w:p>
          <w:p w14:paraId="0C8610A6" w14:textId="77777777" w:rsidR="003A0812" w:rsidRPr="005F71E6" w:rsidRDefault="003A0812" w:rsidP="003A0812">
            <w:pPr>
              <w:tabs>
                <w:tab w:val="left" w:pos="-1440"/>
                <w:tab w:val="left" w:pos="-720"/>
              </w:tabs>
              <w:ind w:right="828"/>
              <w:rPr>
                <w:ins w:id="247" w:author="ida.leung" w:date="2014-05-20T11:29:00Z"/>
                <w:rFonts w:asciiTheme="minorHAnsi" w:hAnsiTheme="minorHAnsi" w:cstheme="minorHAnsi"/>
                <w:color w:val="FF0000"/>
                <w:sz w:val="22"/>
                <w:szCs w:val="22"/>
              </w:rPr>
            </w:pPr>
            <w:ins w:id="248" w:author="ida.leung" w:date="2014-05-20T11:29:00Z">
              <w:r w:rsidRPr="005F71E6">
                <w:rPr>
                  <w:rFonts w:asciiTheme="minorHAnsi" w:hAnsiTheme="minorHAnsi" w:cstheme="minorHAnsi"/>
                  <w:color w:val="FF0000"/>
                  <w:sz w:val="22"/>
                  <w:szCs w:val="22"/>
                </w:rPr>
                <w:t xml:space="preserve">            level 1</w:t>
              </w:r>
            </w:ins>
          </w:p>
          <w:p w14:paraId="0E397AF0" w14:textId="77777777" w:rsidR="003A0812" w:rsidRPr="005F71E6" w:rsidRDefault="003A0812" w:rsidP="003A0812">
            <w:pPr>
              <w:tabs>
                <w:tab w:val="left" w:pos="-1440"/>
                <w:tab w:val="left" w:pos="-720"/>
              </w:tabs>
              <w:ind w:right="828"/>
              <w:rPr>
                <w:ins w:id="249" w:author="ida.leung" w:date="2014-05-20T11:29:00Z"/>
                <w:rFonts w:asciiTheme="minorHAnsi" w:hAnsiTheme="minorHAnsi" w:cstheme="minorHAnsi"/>
                <w:color w:val="FF0000"/>
                <w:sz w:val="22"/>
                <w:szCs w:val="22"/>
              </w:rPr>
            </w:pPr>
            <w:ins w:id="250" w:author="ida.leung" w:date="2014-05-20T11:29:00Z">
              <w:r w:rsidRPr="005F71E6">
                <w:rPr>
                  <w:rFonts w:asciiTheme="minorHAnsi" w:hAnsiTheme="minorHAnsi" w:cstheme="minorHAnsi"/>
                  <w:color w:val="FF0000"/>
                  <w:sz w:val="22"/>
                  <w:szCs w:val="22"/>
                </w:rPr>
                <w:t xml:space="preserve">                 ipv6-unicast-metric 2000</w:t>
              </w:r>
            </w:ins>
          </w:p>
          <w:p w14:paraId="4E2DF95E" w14:textId="77777777" w:rsidR="003A0812" w:rsidRPr="005F71E6" w:rsidRDefault="003A0812" w:rsidP="003A0812">
            <w:pPr>
              <w:tabs>
                <w:tab w:val="left" w:pos="-1440"/>
                <w:tab w:val="left" w:pos="-720"/>
              </w:tabs>
              <w:ind w:right="828"/>
              <w:rPr>
                <w:ins w:id="251" w:author="ida.leung" w:date="2014-05-20T11:29:00Z"/>
                <w:rFonts w:asciiTheme="minorHAnsi" w:hAnsiTheme="minorHAnsi" w:cstheme="minorHAnsi"/>
                <w:color w:val="FF0000"/>
                <w:sz w:val="22"/>
                <w:szCs w:val="22"/>
              </w:rPr>
            </w:pPr>
            <w:ins w:id="252" w:author="ida.leung" w:date="2014-05-20T11:29:00Z">
              <w:r w:rsidRPr="005F71E6">
                <w:rPr>
                  <w:rFonts w:asciiTheme="minorHAnsi" w:hAnsiTheme="minorHAnsi" w:cstheme="minorHAnsi"/>
                  <w:color w:val="FF0000"/>
                  <w:sz w:val="22"/>
                  <w:szCs w:val="22"/>
                </w:rPr>
                <w:t xml:space="preserve">            </w:t>
              </w:r>
            </w:ins>
            <w:r w:rsidRPr="005F71E6">
              <w:rPr>
                <w:rFonts w:asciiTheme="minorHAnsi" w:hAnsiTheme="minorHAnsi" w:cstheme="minorHAnsi"/>
                <w:color w:val="FF0000"/>
                <w:sz w:val="22"/>
                <w:szCs w:val="22"/>
              </w:rPr>
              <w:t xml:space="preserve">     </w:t>
            </w:r>
            <w:ins w:id="253" w:author="ida.leung" w:date="2014-05-20T11:29:00Z">
              <w:r w:rsidRPr="005F71E6">
                <w:rPr>
                  <w:rFonts w:asciiTheme="minorHAnsi" w:hAnsiTheme="minorHAnsi" w:cstheme="minorHAnsi"/>
                  <w:color w:val="FF0000"/>
                  <w:sz w:val="22"/>
                  <w:szCs w:val="22"/>
                </w:rPr>
                <w:t>exit</w:t>
              </w:r>
            </w:ins>
          </w:p>
          <w:p w14:paraId="54C45D1E" w14:textId="77777777" w:rsidR="003A0812" w:rsidRPr="005F71E6" w:rsidRDefault="003A0812" w:rsidP="003A0812">
            <w:pPr>
              <w:tabs>
                <w:tab w:val="left" w:pos="-1440"/>
                <w:tab w:val="left" w:pos="-720"/>
              </w:tabs>
              <w:ind w:right="828"/>
              <w:rPr>
                <w:ins w:id="254" w:author="ida.leung" w:date="2014-05-20T11:29:00Z"/>
                <w:rFonts w:asciiTheme="minorHAnsi" w:hAnsiTheme="minorHAnsi" w:cstheme="minorHAnsi"/>
                <w:color w:val="FF0000"/>
                <w:sz w:val="22"/>
                <w:szCs w:val="22"/>
              </w:rPr>
            </w:pPr>
            <w:ins w:id="255" w:author="ida.leung" w:date="2014-05-20T11:29:00Z">
              <w:r w:rsidRPr="005F71E6">
                <w:rPr>
                  <w:rFonts w:asciiTheme="minorHAnsi" w:hAnsiTheme="minorHAnsi" w:cstheme="minorHAnsi"/>
                  <w:color w:val="FF0000"/>
                  <w:sz w:val="22"/>
                  <w:szCs w:val="22"/>
                </w:rPr>
                <w:t xml:space="preserve">            level 2</w:t>
              </w:r>
            </w:ins>
          </w:p>
          <w:p w14:paraId="0C353D2A" w14:textId="77777777" w:rsidR="003A0812" w:rsidRPr="005F71E6" w:rsidRDefault="003A0812" w:rsidP="003A0812">
            <w:pPr>
              <w:tabs>
                <w:tab w:val="left" w:pos="-1440"/>
                <w:tab w:val="left" w:pos="-720"/>
              </w:tabs>
              <w:ind w:right="828"/>
              <w:rPr>
                <w:ins w:id="256" w:author="ida.leung" w:date="2014-05-20T11:29:00Z"/>
                <w:rFonts w:asciiTheme="minorHAnsi" w:hAnsiTheme="minorHAnsi" w:cstheme="minorHAnsi"/>
                <w:color w:val="FF0000"/>
                <w:sz w:val="22"/>
                <w:szCs w:val="22"/>
              </w:rPr>
            </w:pPr>
            <w:ins w:id="257" w:author="ida.leung" w:date="2014-05-20T11:29:00Z">
              <w:r w:rsidRPr="005F71E6">
                <w:rPr>
                  <w:rFonts w:asciiTheme="minorHAnsi" w:hAnsiTheme="minorHAnsi" w:cstheme="minorHAnsi"/>
                  <w:color w:val="FF0000"/>
                  <w:sz w:val="22"/>
                  <w:szCs w:val="22"/>
                </w:rPr>
                <w:t xml:space="preserve">                ipv6-unicast-metric 2000</w:t>
              </w:r>
            </w:ins>
          </w:p>
          <w:p w14:paraId="717831FF" w14:textId="77777777" w:rsidR="003A0812" w:rsidRPr="005F71E6" w:rsidRDefault="003A0812" w:rsidP="003A0812">
            <w:pPr>
              <w:tabs>
                <w:tab w:val="left" w:pos="-1440"/>
                <w:tab w:val="left" w:pos="-720"/>
              </w:tabs>
              <w:ind w:right="828"/>
              <w:rPr>
                <w:ins w:id="258" w:author="ida.leung" w:date="2014-05-20T11:29:00Z"/>
                <w:rFonts w:asciiTheme="minorHAnsi" w:hAnsiTheme="minorHAnsi" w:cstheme="minorHAnsi"/>
                <w:color w:val="FF0000"/>
                <w:sz w:val="22"/>
                <w:szCs w:val="22"/>
              </w:rPr>
            </w:pPr>
            <w:ins w:id="259" w:author="ida.leung" w:date="2014-05-20T11:29:00Z">
              <w:r w:rsidRPr="005F71E6">
                <w:rPr>
                  <w:rFonts w:asciiTheme="minorHAnsi" w:hAnsiTheme="minorHAnsi" w:cstheme="minorHAnsi"/>
                  <w:color w:val="FF0000"/>
                  <w:sz w:val="22"/>
                  <w:szCs w:val="22"/>
                </w:rPr>
                <w:t xml:space="preserve">            </w:t>
              </w:r>
            </w:ins>
            <w:r w:rsidRPr="005F71E6">
              <w:rPr>
                <w:rFonts w:asciiTheme="minorHAnsi" w:hAnsiTheme="minorHAnsi" w:cstheme="minorHAnsi"/>
                <w:color w:val="FF0000"/>
                <w:sz w:val="22"/>
                <w:szCs w:val="22"/>
              </w:rPr>
              <w:t xml:space="preserve">    </w:t>
            </w:r>
            <w:ins w:id="260" w:author="ida.leung" w:date="2014-05-20T11:29:00Z">
              <w:r w:rsidRPr="005F71E6">
                <w:rPr>
                  <w:rFonts w:asciiTheme="minorHAnsi" w:hAnsiTheme="minorHAnsi" w:cstheme="minorHAnsi"/>
                  <w:color w:val="FF0000"/>
                  <w:sz w:val="22"/>
                  <w:szCs w:val="22"/>
                </w:rPr>
                <w:t>exit</w:t>
              </w:r>
            </w:ins>
          </w:p>
          <w:p w14:paraId="2B22F741" w14:textId="77777777" w:rsidR="003A0812" w:rsidRPr="005F71E6" w:rsidRDefault="003A0812" w:rsidP="003A0812">
            <w:pPr>
              <w:tabs>
                <w:tab w:val="left" w:pos="-1440"/>
                <w:tab w:val="left" w:pos="-720"/>
              </w:tabs>
              <w:ind w:right="828"/>
              <w:rPr>
                <w:rFonts w:asciiTheme="minorHAnsi" w:hAnsiTheme="minorHAnsi" w:cstheme="minorHAnsi"/>
                <w:sz w:val="22"/>
                <w:szCs w:val="22"/>
              </w:rPr>
            </w:pPr>
            <w:r w:rsidRPr="005F71E6">
              <w:rPr>
                <w:rFonts w:asciiTheme="minorHAnsi" w:hAnsiTheme="minorHAnsi" w:cstheme="minorHAnsi"/>
                <w:sz w:val="22"/>
                <w:szCs w:val="22"/>
              </w:rPr>
              <w:t xml:space="preserve">            exit</w:t>
            </w:r>
          </w:p>
          <w:p w14:paraId="77743693" w14:textId="77777777" w:rsidR="003A0812" w:rsidRPr="005F71E6" w:rsidRDefault="003A0812" w:rsidP="003A0812">
            <w:pPr>
              <w:tabs>
                <w:tab w:val="left" w:pos="-1440"/>
                <w:tab w:val="left" w:pos="-720"/>
              </w:tabs>
              <w:ind w:right="828" w:firstLine="180"/>
              <w:rPr>
                <w:rFonts w:asciiTheme="minorHAnsi" w:hAnsiTheme="minorHAnsi" w:cstheme="minorHAnsi"/>
                <w:sz w:val="22"/>
                <w:szCs w:val="22"/>
              </w:rPr>
            </w:pPr>
            <w:r w:rsidRPr="005F71E6">
              <w:rPr>
                <w:rFonts w:asciiTheme="minorHAnsi" w:hAnsiTheme="minorHAnsi" w:cstheme="minorHAnsi"/>
                <w:sz w:val="22"/>
                <w:szCs w:val="22"/>
              </w:rPr>
              <w:t>exit all</w:t>
            </w:r>
          </w:p>
          <w:p w14:paraId="405EADEC" w14:textId="77777777" w:rsidR="003A0812" w:rsidRPr="005F71E6" w:rsidRDefault="003A0812" w:rsidP="003A0812">
            <w:pPr>
              <w:tabs>
                <w:tab w:val="left" w:pos="-1440"/>
                <w:tab w:val="left" w:pos="-720"/>
              </w:tabs>
              <w:ind w:right="828"/>
              <w:rPr>
                <w:rFonts w:asciiTheme="minorHAnsi" w:hAnsiTheme="minorHAnsi" w:cstheme="minorHAnsi"/>
                <w:sz w:val="22"/>
                <w:szCs w:val="22"/>
              </w:rPr>
            </w:pPr>
          </w:p>
          <w:p w14:paraId="0B430EC7" w14:textId="77777777" w:rsidR="003A0812" w:rsidRPr="005F71E6" w:rsidRDefault="003A0812" w:rsidP="003A0812">
            <w:pPr>
              <w:tabs>
                <w:tab w:val="left" w:pos="-1440"/>
                <w:tab w:val="left" w:pos="-720"/>
              </w:tabs>
              <w:ind w:right="828"/>
              <w:rPr>
                <w:rFonts w:asciiTheme="minorHAnsi" w:hAnsiTheme="minorHAnsi" w:cstheme="minorHAnsi"/>
                <w:color w:val="548DD4" w:themeColor="text2" w:themeTint="99"/>
                <w:sz w:val="22"/>
                <w:szCs w:val="22"/>
              </w:rPr>
            </w:pPr>
            <w:r w:rsidRPr="005F71E6">
              <w:rPr>
                <w:rFonts w:asciiTheme="minorHAnsi" w:hAnsiTheme="minorHAnsi" w:cstheme="minorHAnsi"/>
                <w:color w:val="548DD4" w:themeColor="text2" w:themeTint="99"/>
                <w:sz w:val="22"/>
                <w:szCs w:val="22"/>
              </w:rPr>
              <w:t xml:space="preserve">Note by </w:t>
            </w:r>
            <w:proofErr w:type="spellStart"/>
            <w:r w:rsidRPr="005F71E6">
              <w:rPr>
                <w:rFonts w:asciiTheme="minorHAnsi" w:hAnsiTheme="minorHAnsi" w:cstheme="minorHAnsi"/>
                <w:color w:val="548DD4" w:themeColor="text2" w:themeTint="99"/>
                <w:sz w:val="22"/>
                <w:szCs w:val="22"/>
              </w:rPr>
              <w:t>Sidong</w:t>
            </w:r>
            <w:proofErr w:type="spellEnd"/>
            <w:r w:rsidRPr="005F71E6">
              <w:rPr>
                <w:rFonts w:asciiTheme="minorHAnsi" w:hAnsiTheme="minorHAnsi" w:cstheme="minorHAnsi"/>
                <w:color w:val="548DD4" w:themeColor="text2" w:themeTint="99"/>
                <w:sz w:val="22"/>
                <w:szCs w:val="22"/>
              </w:rPr>
              <w:t>:</w:t>
            </w:r>
          </w:p>
          <w:p w14:paraId="269AAC2E" w14:textId="77777777" w:rsidR="003A0812" w:rsidRPr="005F71E6" w:rsidRDefault="003A0812" w:rsidP="003A0812">
            <w:pPr>
              <w:tabs>
                <w:tab w:val="left" w:pos="-1440"/>
                <w:tab w:val="left" w:pos="-720"/>
              </w:tabs>
              <w:ind w:right="828"/>
              <w:rPr>
                <w:rFonts w:asciiTheme="minorHAnsi" w:hAnsiTheme="minorHAnsi" w:cstheme="minorHAnsi"/>
                <w:color w:val="548DD4" w:themeColor="text2" w:themeTint="99"/>
              </w:rPr>
            </w:pPr>
            <w:r w:rsidRPr="005F71E6">
              <w:rPr>
                <w:rFonts w:asciiTheme="minorHAnsi" w:hAnsiTheme="minorHAnsi" w:cstheme="minorHAnsi"/>
                <w:color w:val="548DD4" w:themeColor="text2" w:themeTint="99"/>
                <w:sz w:val="22"/>
                <w:szCs w:val="22"/>
              </w:rPr>
              <w:t>According to up</w:t>
            </w:r>
            <w:r w:rsidR="00BD2559" w:rsidRPr="005F71E6">
              <w:rPr>
                <w:rFonts w:asciiTheme="minorHAnsi" w:hAnsiTheme="minorHAnsi" w:cstheme="minorHAnsi"/>
                <w:color w:val="548DD4" w:themeColor="text2" w:themeTint="99"/>
                <w:sz w:val="22"/>
                <w:szCs w:val="22"/>
              </w:rPr>
              <w:t>dated technology spec</w:t>
            </w:r>
            <w:r w:rsidRPr="005F71E6">
              <w:rPr>
                <w:rFonts w:asciiTheme="minorHAnsi" w:hAnsiTheme="minorHAnsi" w:cstheme="minorHAnsi"/>
                <w:color w:val="548DD4" w:themeColor="text2" w:themeTint="99"/>
                <w:sz w:val="22"/>
                <w:szCs w:val="22"/>
              </w:rPr>
              <w:t>if</w:t>
            </w:r>
            <w:r w:rsidR="00BD2559" w:rsidRPr="005F71E6">
              <w:rPr>
                <w:rFonts w:asciiTheme="minorHAnsi" w:hAnsiTheme="minorHAnsi" w:cstheme="minorHAnsi"/>
                <w:color w:val="548DD4" w:themeColor="text2" w:themeTint="99"/>
                <w:sz w:val="22"/>
                <w:szCs w:val="22"/>
              </w:rPr>
              <w:t>i</w:t>
            </w:r>
            <w:r w:rsidRPr="005F71E6">
              <w:rPr>
                <w:rFonts w:asciiTheme="minorHAnsi" w:hAnsiTheme="minorHAnsi" w:cstheme="minorHAnsi"/>
                <w:color w:val="548DD4" w:themeColor="text2" w:themeTint="99"/>
                <w:sz w:val="22"/>
                <w:szCs w:val="22"/>
              </w:rPr>
              <w:t>cation &lt;</w:t>
            </w:r>
            <w:r w:rsidRPr="005F71E6">
              <w:rPr>
                <w:rFonts w:asciiTheme="minorHAnsi" w:hAnsiTheme="minorHAnsi"/>
              </w:rPr>
              <w:t xml:space="preserve"> </w:t>
            </w:r>
            <w:r w:rsidRPr="005F71E6">
              <w:rPr>
                <w:rFonts w:asciiTheme="minorHAnsi" w:hAnsiTheme="minorHAnsi" w:cstheme="minorHAnsi"/>
                <w:color w:val="548DD4" w:themeColor="text2" w:themeTint="99"/>
                <w:sz w:val="22"/>
                <w:szCs w:val="22"/>
              </w:rPr>
              <w:t>Rogers Dedicated Internet Service Technology Specifications.docx&gt;, the ISIS config shall be corrected.</w:t>
            </w:r>
          </w:p>
        </w:tc>
      </w:tr>
    </w:tbl>
    <w:p w14:paraId="3170E19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528BCADA"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57F1FB57"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 Making sure all the above commands have been properly entered.</w:t>
      </w:r>
    </w:p>
    <w:p w14:paraId="794412E4"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 show ISIS status:</w:t>
      </w:r>
    </w:p>
    <w:p w14:paraId="4395B04F"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show router </w:t>
      </w:r>
      <w:proofErr w:type="spellStart"/>
      <w:r w:rsidRPr="005F71E6">
        <w:rPr>
          <w:rFonts w:asciiTheme="minorHAnsi" w:hAnsiTheme="minorHAnsi" w:cs="Arial"/>
          <w:lang w:val="en-US"/>
        </w:rPr>
        <w:t>isis</w:t>
      </w:r>
      <w:proofErr w:type="spellEnd"/>
      <w:r w:rsidRPr="005F71E6">
        <w:rPr>
          <w:rFonts w:asciiTheme="minorHAnsi" w:hAnsiTheme="minorHAnsi" w:cs="Arial"/>
          <w:lang w:val="en-US"/>
        </w:rPr>
        <w:t xml:space="preserve"> interface </w:t>
      </w:r>
    </w:p>
    <w:p w14:paraId="6099ADB9"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show router </w:t>
      </w:r>
      <w:proofErr w:type="spellStart"/>
      <w:r w:rsidRPr="005F71E6">
        <w:rPr>
          <w:rFonts w:asciiTheme="minorHAnsi" w:hAnsiTheme="minorHAnsi" w:cs="Arial"/>
          <w:lang w:val="en-US"/>
        </w:rPr>
        <w:t>isis</w:t>
      </w:r>
      <w:proofErr w:type="spellEnd"/>
      <w:r w:rsidRPr="005F71E6">
        <w:rPr>
          <w:rFonts w:asciiTheme="minorHAnsi" w:hAnsiTheme="minorHAnsi" w:cs="Arial"/>
          <w:lang w:val="en-US"/>
        </w:rPr>
        <w:t xml:space="preserve"> adjacency</w:t>
      </w:r>
    </w:p>
    <w:p w14:paraId="02AA890C"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show router </w:t>
      </w:r>
      <w:proofErr w:type="spellStart"/>
      <w:r w:rsidRPr="005F71E6">
        <w:rPr>
          <w:rFonts w:asciiTheme="minorHAnsi" w:hAnsiTheme="minorHAnsi" w:cs="Arial"/>
          <w:lang w:val="en-US"/>
        </w:rPr>
        <w:t>isis</w:t>
      </w:r>
      <w:proofErr w:type="spellEnd"/>
      <w:r w:rsidRPr="005F71E6">
        <w:rPr>
          <w:rFonts w:asciiTheme="minorHAnsi" w:hAnsiTheme="minorHAnsi" w:cs="Arial"/>
          <w:lang w:val="en-US"/>
        </w:rPr>
        <w:t xml:space="preserve"> status  </w:t>
      </w:r>
    </w:p>
    <w:p w14:paraId="635847FB" w14:textId="77777777" w:rsidR="003A0812" w:rsidRPr="005F71E6" w:rsidRDefault="003A0812" w:rsidP="003A0812">
      <w:pPr>
        <w:tabs>
          <w:tab w:val="left" w:pos="-1440"/>
          <w:tab w:val="left" w:pos="-720"/>
        </w:tabs>
        <w:ind w:right="828"/>
        <w:rPr>
          <w:rFonts w:asciiTheme="minorHAnsi" w:hAnsiTheme="minorHAnsi" w:cstheme="minorHAnsi"/>
        </w:rPr>
      </w:pPr>
    </w:p>
    <w:p w14:paraId="4CCE51FC"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61" w:name="_Toc358030303"/>
      <w:bookmarkStart w:id="262" w:name="_Toc370457127"/>
      <w:bookmarkStart w:id="263" w:name="_Toc421006021"/>
      <w:bookmarkStart w:id="264" w:name="_Toc85536822"/>
      <w:r w:rsidRPr="005F71E6">
        <w:rPr>
          <w:rFonts w:asciiTheme="minorHAnsi" w:hAnsiTheme="minorHAnsi" w:cs="Arial"/>
          <w:b/>
          <w:sz w:val="24"/>
          <w:lang w:val="en-US"/>
        </w:rPr>
        <w:lastRenderedPageBreak/>
        <w:t>5.4.13 Quality of service (QoS) configurations</w:t>
      </w:r>
      <w:bookmarkEnd w:id="261"/>
      <w:bookmarkEnd w:id="262"/>
      <w:bookmarkEnd w:id="263"/>
      <w:bookmarkEnd w:id="264"/>
    </w:p>
    <w:p w14:paraId="222C0D4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AGW &amp; </w:t>
      </w:r>
      <w:r w:rsidR="00541B3B">
        <w:rPr>
          <w:rFonts w:asciiTheme="minorHAnsi" w:hAnsiTheme="minorHAnsi" w:cs="Arial"/>
          <w:lang w:val="en-US"/>
        </w:rPr>
        <w:t>DGW</w:t>
      </w:r>
      <w:r w:rsidRPr="005F71E6">
        <w:rPr>
          <w:rFonts w:asciiTheme="minorHAnsi" w:hAnsiTheme="minorHAnsi" w:cs="Arial"/>
          <w:lang w:val="en-US"/>
        </w:rPr>
        <w:t xml:space="preserve"> will deploy same QoS policies as of existing AGW.</w:t>
      </w:r>
    </w:p>
    <w:p w14:paraId="0F076499" w14:textId="77777777" w:rsidR="003A0812" w:rsidRPr="005F71E6" w:rsidRDefault="003A0812" w:rsidP="003A0812">
      <w:pPr>
        <w:tabs>
          <w:tab w:val="left" w:pos="-1440"/>
          <w:tab w:val="left" w:pos="-720"/>
        </w:tabs>
        <w:ind w:right="828"/>
        <w:rPr>
          <w:rFonts w:asciiTheme="minorHAnsi" w:hAnsiTheme="minorHAnsi" w:cstheme="minorHAnsi"/>
          <w:lang w:val="en-US"/>
        </w:rPr>
      </w:pPr>
    </w:p>
    <w:p w14:paraId="29AAED58"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65" w:name="_Toc358030304"/>
      <w:bookmarkStart w:id="266" w:name="_Toc370457128"/>
      <w:bookmarkStart w:id="267" w:name="_Toc421006022"/>
      <w:bookmarkStart w:id="268" w:name="_Toc85536823"/>
      <w:r w:rsidRPr="005F71E6">
        <w:rPr>
          <w:rFonts w:asciiTheme="minorHAnsi" w:hAnsiTheme="minorHAnsi" w:cs="Arial"/>
          <w:b/>
          <w:sz w:val="24"/>
          <w:lang w:val="en-US"/>
        </w:rPr>
        <w:t>5.4.14 Y.1731 - Network SLA Test</w:t>
      </w:r>
      <w:bookmarkEnd w:id="265"/>
      <w:bookmarkEnd w:id="266"/>
      <w:bookmarkEnd w:id="267"/>
      <w:bookmarkEnd w:id="268"/>
    </w:p>
    <w:p w14:paraId="1D5FFF72"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Note: Due to hardware limitations on ALU 7750 </w:t>
      </w:r>
      <w:proofErr w:type="gramStart"/>
      <w:r w:rsidRPr="005F71E6">
        <w:rPr>
          <w:rFonts w:asciiTheme="minorHAnsi" w:hAnsiTheme="minorHAnsi" w:cs="Arial"/>
          <w:lang w:val="en-US"/>
        </w:rPr>
        <w:t>i.e.</w:t>
      </w:r>
      <w:proofErr w:type="gramEnd"/>
      <w:r w:rsidRPr="005F71E6">
        <w:rPr>
          <w:rFonts w:asciiTheme="minorHAnsi" w:hAnsiTheme="minorHAnsi" w:cs="Arial"/>
          <w:lang w:val="en-US"/>
        </w:rPr>
        <w:t xml:space="preserve"> IOM2/CFM2 cards which does not support more than 100 SDP bindings per VPLS, so we cannot bind &gt;100 SDPs in VPLS 13 cloud (Y1731 VPLS cloud). Interim solution in agreement with Product Management is to exclude all </w:t>
      </w:r>
      <w:r w:rsidR="00541B3B">
        <w:rPr>
          <w:rFonts w:asciiTheme="minorHAnsi" w:hAnsiTheme="minorHAnsi" w:cs="Arial"/>
          <w:lang w:val="en-US"/>
        </w:rPr>
        <w:t>DGW</w:t>
      </w:r>
      <w:r w:rsidRPr="005F71E6">
        <w:rPr>
          <w:rFonts w:asciiTheme="minorHAnsi" w:hAnsiTheme="minorHAnsi" w:cs="Arial"/>
          <w:lang w:val="en-US"/>
        </w:rPr>
        <w:t xml:space="preserve">’s and keeps only one AGW per ring and per PHUB/POP site until IOM2/CFM2’s </w:t>
      </w:r>
      <w:proofErr w:type="gramStart"/>
      <w:r w:rsidRPr="005F71E6">
        <w:rPr>
          <w:rFonts w:asciiTheme="minorHAnsi" w:hAnsiTheme="minorHAnsi" w:cs="Arial"/>
          <w:lang w:val="en-US"/>
        </w:rPr>
        <w:t>are</w:t>
      </w:r>
      <w:proofErr w:type="gramEnd"/>
      <w:r w:rsidRPr="005F71E6">
        <w:rPr>
          <w:rFonts w:asciiTheme="minorHAnsi" w:hAnsiTheme="minorHAnsi" w:cs="Arial"/>
          <w:lang w:val="en-US"/>
        </w:rPr>
        <w:t xml:space="preserve"> replaced by IOM3/CFM3 or higher which will support up to 256 SDP bindings in VPLS. </w:t>
      </w:r>
      <w:proofErr w:type="gramStart"/>
      <w:r w:rsidRPr="005F71E6">
        <w:rPr>
          <w:rFonts w:asciiTheme="minorHAnsi" w:hAnsiTheme="minorHAnsi" w:cs="Arial"/>
          <w:lang w:val="en-US"/>
        </w:rPr>
        <w:t>Also</w:t>
      </w:r>
      <w:proofErr w:type="gramEnd"/>
      <w:r w:rsidRPr="005F71E6">
        <w:rPr>
          <w:rFonts w:asciiTheme="minorHAnsi" w:hAnsiTheme="minorHAnsi" w:cs="Arial"/>
          <w:lang w:val="en-US"/>
        </w:rPr>
        <w:t xml:space="preserve"> it’s been proposed to ALU to develop Service Portal (SP) feature to create Y1731 2-way test between two nodes on-demand which may take longer.</w:t>
      </w:r>
    </w:p>
    <w:p w14:paraId="06D76DEB"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11A07803"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This engineering plan provides the list of AGW’s which will be part of Y1731 VPLS 13 cloud and procedure to exclude rest of nodes from Y1731 VPLS cloud. In future for any net new 7750 installed, it will not be part of Y1731 “VPLS 13” cloud unless there is no 7750 on that site and not part of metro ring.</w:t>
      </w:r>
    </w:p>
    <w:p w14:paraId="5428C1F0" w14:textId="77777777" w:rsidR="003A0812" w:rsidRPr="005F71E6" w:rsidRDefault="003A0812" w:rsidP="003A0812">
      <w:pPr>
        <w:rPr>
          <w:rFonts w:asciiTheme="minorHAnsi" w:hAnsiTheme="minorHAnsi"/>
        </w:rPr>
      </w:pPr>
    </w:p>
    <w:p w14:paraId="3AA4EC87" w14:textId="77777777" w:rsidR="003A0812" w:rsidRPr="005F71E6" w:rsidRDefault="003A0812" w:rsidP="003A0812">
      <w:pPr>
        <w:tabs>
          <w:tab w:val="left" w:pos="-1440"/>
          <w:tab w:val="left" w:pos="-720"/>
        </w:tabs>
        <w:ind w:right="828"/>
        <w:jc w:val="both"/>
        <w:rPr>
          <w:rFonts w:asciiTheme="minorHAnsi" w:hAnsiTheme="minorHAnsi" w:cstheme="minorHAnsi"/>
          <w:color w:val="FF0000"/>
        </w:rPr>
      </w:pPr>
    </w:p>
    <w:p w14:paraId="6412D6CD" w14:textId="77777777" w:rsidR="003A0812" w:rsidRPr="005F71E6" w:rsidRDefault="003A0812" w:rsidP="003A0812">
      <w:pPr>
        <w:tabs>
          <w:tab w:val="num" w:pos="0"/>
          <w:tab w:val="num" w:pos="720"/>
        </w:tabs>
        <w:ind w:left="720" w:hanging="720"/>
        <w:outlineLvl w:val="2"/>
        <w:rPr>
          <w:rFonts w:asciiTheme="minorHAnsi" w:hAnsiTheme="minorHAnsi" w:cs="Arial"/>
          <w:b/>
          <w:sz w:val="24"/>
          <w:lang w:val="en-US"/>
        </w:rPr>
      </w:pPr>
      <w:bookmarkStart w:id="269" w:name="_Toc358030305"/>
      <w:bookmarkStart w:id="270" w:name="_Toc370457129"/>
      <w:bookmarkStart w:id="271" w:name="_Toc421006023"/>
      <w:bookmarkStart w:id="272" w:name="_Toc85536824"/>
      <w:r w:rsidRPr="005F71E6">
        <w:rPr>
          <w:rFonts w:asciiTheme="minorHAnsi" w:hAnsiTheme="minorHAnsi" w:cs="Arial"/>
          <w:b/>
          <w:sz w:val="24"/>
          <w:lang w:val="en-US"/>
        </w:rPr>
        <w:t>5.4.15 System Security Configurations</w:t>
      </w:r>
      <w:bookmarkEnd w:id="269"/>
      <w:bookmarkEnd w:id="270"/>
      <w:bookmarkEnd w:id="271"/>
      <w:bookmarkEnd w:id="272"/>
    </w:p>
    <w:p w14:paraId="41C7558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System security configurations includes the configurations of application source-address; Authentication, Authorization and Accounting (AAA); local maintained username/password; CPM filters and queues; event logging; SNMP; SSH etc.</w:t>
      </w:r>
    </w:p>
    <w:p w14:paraId="172A15A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448EA008"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All system related configuration remains same except below are updates - </w:t>
      </w:r>
    </w:p>
    <w:p w14:paraId="2E9E3B5C"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 xml:space="preserve">Updating </w:t>
      </w:r>
      <w:proofErr w:type="spellStart"/>
      <w:r w:rsidRPr="005F71E6">
        <w:rPr>
          <w:rFonts w:asciiTheme="minorHAnsi" w:hAnsiTheme="minorHAnsi" w:cs="Arial"/>
          <w:lang w:val="en-US"/>
        </w:rPr>
        <w:t>snmp</w:t>
      </w:r>
      <w:proofErr w:type="spellEnd"/>
      <w:r w:rsidRPr="005F71E6">
        <w:rPr>
          <w:rFonts w:asciiTheme="minorHAnsi" w:hAnsiTheme="minorHAnsi" w:cs="Arial"/>
          <w:lang w:val="en-US"/>
        </w:rPr>
        <w:t>-trap-group 98, Netcool is removed from targets.</w:t>
      </w:r>
    </w:p>
    <w:p w14:paraId="0757F3D8"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Add new accounting policies 21 &amp; 22, changed file-id’s location to cf2:</w:t>
      </w:r>
    </w:p>
    <w:p w14:paraId="54325A84" w14:textId="77777777" w:rsidR="003A0812" w:rsidRPr="005F71E6" w:rsidRDefault="003A0812" w:rsidP="003A0812">
      <w:pPr>
        <w:tabs>
          <w:tab w:val="left" w:pos="-1440"/>
          <w:tab w:val="left" w:pos="-720"/>
        </w:tabs>
        <w:ind w:left="720" w:right="828"/>
        <w:jc w:val="both"/>
        <w:rPr>
          <w:rFonts w:asciiTheme="minorHAnsi" w:hAnsiTheme="minorHAnsi" w:cstheme="minorHAnsi"/>
          <w:lang w:val="en-US"/>
        </w:rPr>
      </w:pPr>
    </w:p>
    <w:p w14:paraId="2AC76ADF" w14:textId="72D1F8A7" w:rsidR="003A0812" w:rsidRPr="005F71E6" w:rsidRDefault="00097DA5" w:rsidP="003A0812">
      <w:pPr>
        <w:tabs>
          <w:tab w:val="left" w:pos="-1440"/>
          <w:tab w:val="left" w:pos="-720"/>
        </w:tabs>
        <w:ind w:right="828"/>
        <w:rPr>
          <w:rFonts w:asciiTheme="minorHAnsi" w:hAnsiTheme="minorHAnsi" w:cs="Arial"/>
          <w:b/>
          <w:lang w:val="en-US"/>
        </w:rPr>
      </w:pPr>
      <w:r>
        <w:rPr>
          <w:rFonts w:asciiTheme="minorHAnsi" w:hAnsiTheme="minorHAnsi" w:cs="Arial"/>
          <w:b/>
          <w:highlight w:val="yellow"/>
          <w:lang w:val="en-US"/>
        </w:rPr>
        <w:t/>
      </w:r>
    </w:p>
    <w:tbl>
      <w:tblPr>
        <w:tblStyle w:val="TableGrid1"/>
        <w:tblW w:w="0" w:type="auto"/>
        <w:tblLook w:val="04A0" w:firstRow="1" w:lastRow="0" w:firstColumn="1" w:lastColumn="0" w:noHBand="0" w:noVBand="1"/>
      </w:tblPr>
      <w:tblGrid>
        <w:gridCol w:w="8856"/>
      </w:tblGrid>
      <w:tr w:rsidR="003A0812" w:rsidRPr="005F71E6" w14:paraId="0F83670B" w14:textId="77777777" w:rsidTr="003A0812">
        <w:tc>
          <w:tcPr>
            <w:tcW w:w="8856" w:type="dxa"/>
          </w:tcPr>
          <w:p w14:paraId="3F5BBC96" w14:textId="77777777" w:rsidR="003A0812" w:rsidRPr="005F71E6" w:rsidRDefault="003A0812" w:rsidP="003A0812">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exit all</w:t>
            </w:r>
          </w:p>
          <w:p w14:paraId="3D5E9C96" w14:textId="77777777" w:rsidR="003A0812" w:rsidRPr="005F71E6" w:rsidRDefault="003A0812" w:rsidP="003A0812">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configure</w:t>
            </w:r>
          </w:p>
          <w:p w14:paraId="71A9F504" w14:textId="77777777" w:rsidR="003A0812" w:rsidRPr="005F71E6" w:rsidRDefault="003A0812" w:rsidP="003A0812">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w:t>
            </w:r>
          </w:p>
          <w:p w14:paraId="20298215" w14:textId="77777777" w:rsidR="003A0812" w:rsidRPr="005F71E6" w:rsidRDefault="003A0812" w:rsidP="003A0812">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echo "Log Configuration"</w:t>
            </w:r>
          </w:p>
          <w:p w14:paraId="73701B32" w14:textId="77777777" w:rsidR="003A0812" w:rsidRPr="005F71E6" w:rsidRDefault="003A0812" w:rsidP="003A0812">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w:t>
            </w:r>
          </w:p>
          <w:p w14:paraId="2ED03684" w14:textId="77777777" w:rsidR="00435827" w:rsidRPr="005F71E6" w:rsidRDefault="003A0812"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r w:rsidR="00435827" w:rsidRPr="005F71E6">
              <w:rPr>
                <w:rFonts w:asciiTheme="minorHAnsi" w:hAnsiTheme="minorHAnsi" w:cstheme="minorHAnsi"/>
                <w:sz w:val="22"/>
                <w:szCs w:val="22"/>
                <w:lang w:val="en-US"/>
              </w:rPr>
              <w:t xml:space="preserve">log </w:t>
            </w:r>
          </w:p>
          <w:p w14:paraId="04C8286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file-id 1 </w:t>
            </w:r>
          </w:p>
          <w:p w14:paraId="0DC348C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location cf2: </w:t>
            </w:r>
          </w:p>
          <w:p w14:paraId="17CB7460"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rollover 2880 retention 168 </w:t>
            </w:r>
          </w:p>
          <w:p w14:paraId="733C534D"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6C54954D"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file-id 21 </w:t>
            </w:r>
          </w:p>
          <w:p w14:paraId="03F08D3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"File-ID for </w:t>
            </w:r>
            <w:proofErr w:type="gramStart"/>
            <w:r w:rsidRPr="005F71E6">
              <w:rPr>
                <w:rFonts w:asciiTheme="minorHAnsi" w:hAnsiTheme="minorHAnsi" w:cstheme="minorHAnsi"/>
                <w:sz w:val="22"/>
                <w:szCs w:val="22"/>
                <w:lang w:val="en-US"/>
              </w:rPr>
              <w:t>15 minute</w:t>
            </w:r>
            <w:proofErr w:type="gramEnd"/>
            <w:r w:rsidRPr="005F71E6">
              <w:rPr>
                <w:rFonts w:asciiTheme="minorHAnsi" w:hAnsiTheme="minorHAnsi" w:cstheme="minorHAnsi"/>
                <w:sz w:val="22"/>
                <w:szCs w:val="22"/>
                <w:lang w:val="en-US"/>
              </w:rPr>
              <w:t xml:space="preserve"> billing data"</w:t>
            </w:r>
          </w:p>
          <w:p w14:paraId="3E65E2D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location cf2: </w:t>
            </w:r>
          </w:p>
          <w:p w14:paraId="65BB97CF"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rollover 60 retention 12 </w:t>
            </w:r>
          </w:p>
          <w:p w14:paraId="68BBD44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08CAF60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file-id 22 </w:t>
            </w:r>
          </w:p>
          <w:p w14:paraId="6D4DC674"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"File-ID for </w:t>
            </w:r>
            <w:proofErr w:type="gramStart"/>
            <w:r w:rsidRPr="005F71E6">
              <w:rPr>
                <w:rFonts w:asciiTheme="minorHAnsi" w:hAnsiTheme="minorHAnsi" w:cstheme="minorHAnsi"/>
                <w:sz w:val="22"/>
                <w:szCs w:val="22"/>
                <w:lang w:val="en-US"/>
              </w:rPr>
              <w:t>5 minute</w:t>
            </w:r>
            <w:proofErr w:type="gramEnd"/>
            <w:r w:rsidRPr="005F71E6">
              <w:rPr>
                <w:rFonts w:asciiTheme="minorHAnsi" w:hAnsiTheme="minorHAnsi" w:cstheme="minorHAnsi"/>
                <w:sz w:val="22"/>
                <w:szCs w:val="22"/>
                <w:lang w:val="en-US"/>
              </w:rPr>
              <w:t xml:space="preserve"> billing data"</w:t>
            </w:r>
          </w:p>
          <w:p w14:paraId="5BC354C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location cf2: </w:t>
            </w:r>
          </w:p>
          <w:p w14:paraId="6F97AA28"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rollover 60 retention 12 </w:t>
            </w:r>
          </w:p>
          <w:p w14:paraId="2867C14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2F6DDD37"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file-id 99 </w:t>
            </w:r>
          </w:p>
          <w:p w14:paraId="24CC517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"File-id for </w:t>
            </w:r>
            <w:proofErr w:type="spellStart"/>
            <w:r w:rsidRPr="005F71E6">
              <w:rPr>
                <w:rFonts w:asciiTheme="minorHAnsi" w:hAnsiTheme="minorHAnsi" w:cstheme="minorHAnsi"/>
                <w:sz w:val="22"/>
                <w:szCs w:val="22"/>
                <w:lang w:val="en-US"/>
              </w:rPr>
              <w:t>EoN</w:t>
            </w:r>
            <w:proofErr w:type="spellEnd"/>
            <w:r w:rsidRPr="005F71E6">
              <w:rPr>
                <w:rFonts w:asciiTheme="minorHAnsi" w:hAnsiTheme="minorHAnsi" w:cstheme="minorHAnsi"/>
                <w:sz w:val="22"/>
                <w:szCs w:val="22"/>
                <w:lang w:val="en-US"/>
              </w:rPr>
              <w:t xml:space="preserve"> Y1731 Network SLA"</w:t>
            </w:r>
          </w:p>
          <w:p w14:paraId="4D5DE479"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location cf2: </w:t>
            </w:r>
          </w:p>
          <w:p w14:paraId="2612D02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rollover 60 retention 72 </w:t>
            </w:r>
          </w:p>
          <w:p w14:paraId="3AC8F62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lastRenderedPageBreak/>
              <w:t xml:space="preserve">        exit </w:t>
            </w:r>
          </w:p>
          <w:p w14:paraId="4A976180"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accounting-policy 21 </w:t>
            </w:r>
          </w:p>
          <w:p w14:paraId="2C843B9A"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"Accounting Policy for </w:t>
            </w:r>
            <w:proofErr w:type="gramStart"/>
            <w:r w:rsidRPr="005F71E6">
              <w:rPr>
                <w:rFonts w:asciiTheme="minorHAnsi" w:hAnsiTheme="minorHAnsi" w:cstheme="minorHAnsi"/>
                <w:sz w:val="22"/>
                <w:szCs w:val="22"/>
                <w:lang w:val="en-US"/>
              </w:rPr>
              <w:t>15 minute</w:t>
            </w:r>
            <w:proofErr w:type="gramEnd"/>
            <w:r w:rsidRPr="005F71E6">
              <w:rPr>
                <w:rFonts w:asciiTheme="minorHAnsi" w:hAnsiTheme="minorHAnsi" w:cstheme="minorHAnsi"/>
                <w:sz w:val="22"/>
                <w:szCs w:val="22"/>
                <w:lang w:val="en-US"/>
              </w:rPr>
              <w:t xml:space="preserve"> billing data" </w:t>
            </w:r>
          </w:p>
          <w:p w14:paraId="67EF3D1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record combined-network-</w:t>
            </w:r>
            <w:proofErr w:type="spellStart"/>
            <w:r w:rsidRPr="005F71E6">
              <w:rPr>
                <w:rFonts w:asciiTheme="minorHAnsi" w:hAnsiTheme="minorHAnsi" w:cstheme="minorHAnsi"/>
                <w:sz w:val="22"/>
                <w:szCs w:val="22"/>
                <w:lang w:val="en-US"/>
              </w:rPr>
              <w:t>ing</w:t>
            </w:r>
            <w:proofErr w:type="spellEnd"/>
            <w:r w:rsidRPr="005F71E6">
              <w:rPr>
                <w:rFonts w:asciiTheme="minorHAnsi" w:hAnsiTheme="minorHAnsi" w:cstheme="minorHAnsi"/>
                <w:sz w:val="22"/>
                <w:szCs w:val="22"/>
                <w:lang w:val="en-US"/>
              </w:rPr>
              <w:t>-</w:t>
            </w:r>
            <w:proofErr w:type="spellStart"/>
            <w:r w:rsidRPr="005F71E6">
              <w:rPr>
                <w:rFonts w:asciiTheme="minorHAnsi" w:hAnsiTheme="minorHAnsi" w:cstheme="minorHAnsi"/>
                <w:sz w:val="22"/>
                <w:szCs w:val="22"/>
                <w:lang w:val="en-US"/>
              </w:rPr>
              <w:t>egr</w:t>
            </w:r>
            <w:proofErr w:type="spellEnd"/>
            <w:r w:rsidRPr="005F71E6">
              <w:rPr>
                <w:rFonts w:asciiTheme="minorHAnsi" w:hAnsiTheme="minorHAnsi" w:cstheme="minorHAnsi"/>
                <w:sz w:val="22"/>
                <w:szCs w:val="22"/>
                <w:lang w:val="en-US"/>
              </w:rPr>
              <w:t xml:space="preserve">-octets </w:t>
            </w:r>
          </w:p>
          <w:p w14:paraId="6007736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default </w:t>
            </w:r>
          </w:p>
          <w:p w14:paraId="18E2D3F1"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file 21 </w:t>
            </w:r>
          </w:p>
          <w:p w14:paraId="50E98DC1"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 </w:t>
            </w:r>
          </w:p>
          <w:p w14:paraId="2AF010B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56BDE9A9"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accounting-policy 22 </w:t>
            </w:r>
          </w:p>
          <w:p w14:paraId="4EB9E68A"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"Accounting Policy for </w:t>
            </w:r>
            <w:proofErr w:type="gramStart"/>
            <w:r w:rsidRPr="005F71E6">
              <w:rPr>
                <w:rFonts w:asciiTheme="minorHAnsi" w:hAnsiTheme="minorHAnsi" w:cstheme="minorHAnsi"/>
                <w:sz w:val="22"/>
                <w:szCs w:val="22"/>
                <w:lang w:val="en-US"/>
              </w:rPr>
              <w:t>5 minute</w:t>
            </w:r>
            <w:proofErr w:type="gramEnd"/>
            <w:r w:rsidRPr="005F71E6">
              <w:rPr>
                <w:rFonts w:asciiTheme="minorHAnsi" w:hAnsiTheme="minorHAnsi" w:cstheme="minorHAnsi"/>
                <w:sz w:val="22"/>
                <w:szCs w:val="22"/>
                <w:lang w:val="en-US"/>
              </w:rPr>
              <w:t xml:space="preserve"> billing data" </w:t>
            </w:r>
          </w:p>
          <w:p w14:paraId="4CCE166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record complete-service-ingress-egress </w:t>
            </w:r>
          </w:p>
          <w:p w14:paraId="193F025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default </w:t>
            </w:r>
          </w:p>
          <w:p w14:paraId="214A1DB9"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file 22 </w:t>
            </w:r>
          </w:p>
          <w:p w14:paraId="336312AE"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 </w:t>
            </w:r>
          </w:p>
          <w:p w14:paraId="7AD07A32"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2AECB9F7"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accounting-policy 99 </w:t>
            </w:r>
          </w:p>
          <w:p w14:paraId="56A6FE7D"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"Accounting policy for </w:t>
            </w:r>
            <w:proofErr w:type="spellStart"/>
            <w:r w:rsidRPr="005F71E6">
              <w:rPr>
                <w:rFonts w:asciiTheme="minorHAnsi" w:hAnsiTheme="minorHAnsi" w:cstheme="minorHAnsi"/>
                <w:sz w:val="22"/>
                <w:szCs w:val="22"/>
                <w:lang w:val="en-US"/>
              </w:rPr>
              <w:t>EoN</w:t>
            </w:r>
            <w:proofErr w:type="spellEnd"/>
            <w:r w:rsidRPr="005F71E6">
              <w:rPr>
                <w:rFonts w:asciiTheme="minorHAnsi" w:hAnsiTheme="minorHAnsi" w:cstheme="minorHAnsi"/>
                <w:sz w:val="22"/>
                <w:szCs w:val="22"/>
                <w:lang w:val="en-US"/>
              </w:rPr>
              <w:t xml:space="preserve"> Y1731 Network SLA" </w:t>
            </w:r>
          </w:p>
          <w:p w14:paraId="5F7DDF5E"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record </w:t>
            </w:r>
            <w:proofErr w:type="spellStart"/>
            <w:r w:rsidRPr="005F71E6">
              <w:rPr>
                <w:rFonts w:asciiTheme="minorHAnsi" w:hAnsiTheme="minorHAnsi" w:cstheme="minorHAnsi"/>
                <w:sz w:val="22"/>
                <w:szCs w:val="22"/>
                <w:lang w:val="en-US"/>
              </w:rPr>
              <w:t>saa</w:t>
            </w:r>
            <w:proofErr w:type="spellEnd"/>
            <w:r w:rsidRPr="005F71E6">
              <w:rPr>
                <w:rFonts w:asciiTheme="minorHAnsi" w:hAnsiTheme="minorHAnsi" w:cstheme="minorHAnsi"/>
                <w:sz w:val="22"/>
                <w:szCs w:val="22"/>
                <w:lang w:val="en-US"/>
              </w:rPr>
              <w:t xml:space="preserve"> </w:t>
            </w:r>
          </w:p>
          <w:p w14:paraId="7AEF10CE"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collection-interval 15 </w:t>
            </w:r>
          </w:p>
          <w:p w14:paraId="4064B21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file 99 </w:t>
            </w:r>
          </w:p>
          <w:p w14:paraId="7211BF00"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 </w:t>
            </w:r>
          </w:p>
          <w:p w14:paraId="2DD9533E"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055B4F4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"chassis" 2058 generate critical</w:t>
            </w:r>
          </w:p>
          <w:p w14:paraId="1AFC79B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"chassis" 2059 generate critical</w:t>
            </w:r>
          </w:p>
          <w:p w14:paraId="62D6E43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"chassis" 2063 generate critical</w:t>
            </w:r>
          </w:p>
          <w:p w14:paraId="68FDA6F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"chassis" 2129 generate critical</w:t>
            </w:r>
          </w:p>
          <w:p w14:paraId="65FAFFCF"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w:t>
            </w:r>
            <w:proofErr w:type="spellStart"/>
            <w:r w:rsidRPr="005F71E6">
              <w:rPr>
                <w:rFonts w:asciiTheme="minorHAnsi" w:hAnsiTheme="minorHAnsi" w:cstheme="minorHAnsi"/>
                <w:sz w:val="22"/>
                <w:szCs w:val="22"/>
                <w:lang w:val="en-US"/>
              </w:rPr>
              <w:t>igmp</w:t>
            </w:r>
            <w:proofErr w:type="spellEnd"/>
            <w:r w:rsidRPr="005F71E6">
              <w:rPr>
                <w:rFonts w:asciiTheme="minorHAnsi" w:hAnsiTheme="minorHAnsi" w:cstheme="minorHAnsi"/>
                <w:sz w:val="22"/>
                <w:szCs w:val="22"/>
                <w:lang w:val="en-US"/>
              </w:rPr>
              <w:t>" 2005 suppress</w:t>
            </w:r>
          </w:p>
          <w:p w14:paraId="69349D3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"video" 2009 suppress</w:t>
            </w:r>
          </w:p>
          <w:p w14:paraId="2280FC5D"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"video" 2010 suppress</w:t>
            </w:r>
          </w:p>
          <w:p w14:paraId="495E2F09"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event-control "</w:t>
            </w:r>
            <w:proofErr w:type="spellStart"/>
            <w:r w:rsidRPr="005F71E6">
              <w:rPr>
                <w:rFonts w:asciiTheme="minorHAnsi" w:hAnsiTheme="minorHAnsi" w:cstheme="minorHAnsi"/>
                <w:sz w:val="22"/>
                <w:szCs w:val="22"/>
                <w:lang w:val="en-US"/>
              </w:rPr>
              <w:t>vrtr</w:t>
            </w:r>
            <w:proofErr w:type="spellEnd"/>
            <w:r w:rsidRPr="005F71E6">
              <w:rPr>
                <w:rFonts w:asciiTheme="minorHAnsi" w:hAnsiTheme="minorHAnsi" w:cstheme="minorHAnsi"/>
                <w:sz w:val="22"/>
                <w:szCs w:val="22"/>
                <w:lang w:val="en-US"/>
              </w:rPr>
              <w:t>" 2034 generate</w:t>
            </w:r>
          </w:p>
          <w:p w14:paraId="3D3F4F6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syslog 1</w:t>
            </w:r>
          </w:p>
          <w:p w14:paraId="40D5E1CF"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address 66.185.88.10</w:t>
            </w:r>
          </w:p>
          <w:p w14:paraId="68448F4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facility local3</w:t>
            </w:r>
          </w:p>
          <w:p w14:paraId="293A534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log-prefix</w:t>
            </w:r>
          </w:p>
          <w:p w14:paraId="3D9A2150"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5CFCD55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roofErr w:type="spellStart"/>
            <w:r w:rsidRPr="005F71E6">
              <w:rPr>
                <w:rFonts w:asciiTheme="minorHAnsi" w:hAnsiTheme="minorHAnsi" w:cstheme="minorHAnsi"/>
                <w:sz w:val="22"/>
                <w:szCs w:val="22"/>
                <w:lang w:val="en-US"/>
              </w:rPr>
              <w:t>snmp</w:t>
            </w:r>
            <w:proofErr w:type="spellEnd"/>
            <w:r w:rsidRPr="005F71E6">
              <w:rPr>
                <w:rFonts w:asciiTheme="minorHAnsi" w:hAnsiTheme="minorHAnsi" w:cstheme="minorHAnsi"/>
                <w:sz w:val="22"/>
                <w:szCs w:val="22"/>
                <w:lang w:val="en-US"/>
              </w:rPr>
              <w:t>-trap-group 98</w:t>
            </w:r>
          </w:p>
          <w:p w14:paraId="6A90B421"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"5620sam"</w:t>
            </w:r>
          </w:p>
          <w:p w14:paraId="4C5B542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trap-target "0010E00DF99</w:t>
            </w:r>
            <w:proofErr w:type="gramStart"/>
            <w:r w:rsidRPr="005F71E6">
              <w:rPr>
                <w:rFonts w:asciiTheme="minorHAnsi" w:hAnsiTheme="minorHAnsi" w:cstheme="minorHAnsi"/>
                <w:sz w:val="22"/>
                <w:szCs w:val="22"/>
                <w:lang w:val="en-US"/>
              </w:rPr>
              <w:t>E:main</w:t>
            </w:r>
            <w:proofErr w:type="gramEnd"/>
            <w:r w:rsidRPr="005F71E6">
              <w:rPr>
                <w:rFonts w:asciiTheme="minorHAnsi" w:hAnsiTheme="minorHAnsi" w:cstheme="minorHAnsi"/>
                <w:sz w:val="22"/>
                <w:szCs w:val="22"/>
                <w:lang w:val="en-US"/>
              </w:rPr>
              <w:t>1" address 24.156.133.48 snmpv3 notify-community "snmpV3User" security-level privacy</w:t>
            </w:r>
          </w:p>
          <w:p w14:paraId="66B8CAF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trap-target "0010E00DF99</w:t>
            </w:r>
            <w:proofErr w:type="gramStart"/>
            <w:r w:rsidRPr="005F71E6">
              <w:rPr>
                <w:rFonts w:asciiTheme="minorHAnsi" w:hAnsiTheme="minorHAnsi" w:cstheme="minorHAnsi"/>
                <w:sz w:val="22"/>
                <w:szCs w:val="22"/>
                <w:lang w:val="en-US"/>
              </w:rPr>
              <w:t>E:main</w:t>
            </w:r>
            <w:proofErr w:type="gramEnd"/>
            <w:r w:rsidRPr="005F71E6">
              <w:rPr>
                <w:rFonts w:asciiTheme="minorHAnsi" w:hAnsiTheme="minorHAnsi" w:cstheme="minorHAnsi"/>
                <w:sz w:val="22"/>
                <w:szCs w:val="22"/>
                <w:lang w:val="en-US"/>
              </w:rPr>
              <w:t>2" address 24.156.133.17 snmpv3 notify-community "snmpV3User" security-level privacy</w:t>
            </w:r>
          </w:p>
          <w:p w14:paraId="5A4F3B4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trap-target "24.156.133.17:162" address 24.156.133.17 snmpv3 notify-community "snmpV3User" security-level privacy</w:t>
            </w:r>
          </w:p>
          <w:p w14:paraId="2CA2BD1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trap-target "24.156.133.48:162" address 24.156.133.48 snmpv3 notify-community "snmpV3User" security-level privacy</w:t>
            </w:r>
          </w:p>
          <w:p w14:paraId="7A3CACB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04BBADE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log-id 90</w:t>
            </w:r>
          </w:p>
          <w:p w14:paraId="2F0AFEF0"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"System Log saved in CF</w:t>
            </w:r>
            <w:proofErr w:type="gramStart"/>
            <w:r w:rsidRPr="005F71E6">
              <w:rPr>
                <w:rFonts w:asciiTheme="minorHAnsi" w:hAnsiTheme="minorHAnsi" w:cstheme="minorHAnsi"/>
                <w:sz w:val="22"/>
                <w:szCs w:val="22"/>
                <w:lang w:val="en-US"/>
              </w:rPr>
              <w:t>2:\</w:t>
            </w:r>
            <w:proofErr w:type="gramEnd"/>
            <w:r w:rsidRPr="005F71E6">
              <w:rPr>
                <w:rFonts w:asciiTheme="minorHAnsi" w:hAnsiTheme="minorHAnsi" w:cstheme="minorHAnsi"/>
                <w:sz w:val="22"/>
                <w:szCs w:val="22"/>
                <w:lang w:val="en-US"/>
              </w:rPr>
              <w:t>"</w:t>
            </w:r>
          </w:p>
          <w:p w14:paraId="53E3015F"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lastRenderedPageBreak/>
              <w:t xml:space="preserve">            from main security change </w:t>
            </w:r>
          </w:p>
          <w:p w14:paraId="46B87E97"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file 1</w:t>
            </w:r>
          </w:p>
          <w:p w14:paraId="2EDD41F8"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w:t>
            </w:r>
          </w:p>
          <w:p w14:paraId="79389C22"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w:t>
            </w:r>
          </w:p>
          <w:p w14:paraId="0BCACAC7"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log-id 91</w:t>
            </w:r>
          </w:p>
          <w:p w14:paraId="7DD1E2A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description "System Log to Log Server"</w:t>
            </w:r>
          </w:p>
          <w:p w14:paraId="77F1CB08"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from main security change </w:t>
            </w:r>
          </w:p>
          <w:p w14:paraId="1206D723"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syslog 1</w:t>
            </w:r>
          </w:p>
          <w:p w14:paraId="2B781C7A"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w:t>
            </w:r>
          </w:p>
          <w:p w14:paraId="39E94817"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w:t>
            </w:r>
          </w:p>
          <w:p w14:paraId="457F770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log-id 98</w:t>
            </w:r>
          </w:p>
          <w:p w14:paraId="4606AEEC"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from main security change </w:t>
            </w:r>
          </w:p>
          <w:p w14:paraId="097169FB"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to </w:t>
            </w:r>
            <w:proofErr w:type="spellStart"/>
            <w:r w:rsidRPr="005F71E6">
              <w:rPr>
                <w:rFonts w:asciiTheme="minorHAnsi" w:hAnsiTheme="minorHAnsi" w:cstheme="minorHAnsi"/>
                <w:sz w:val="22"/>
                <w:szCs w:val="22"/>
                <w:lang w:val="en-US"/>
              </w:rPr>
              <w:t>snmp</w:t>
            </w:r>
            <w:proofErr w:type="spellEnd"/>
            <w:r w:rsidRPr="005F71E6">
              <w:rPr>
                <w:rFonts w:asciiTheme="minorHAnsi" w:hAnsiTheme="minorHAnsi" w:cstheme="minorHAnsi"/>
                <w:sz w:val="22"/>
                <w:szCs w:val="22"/>
                <w:lang w:val="en-US"/>
              </w:rPr>
              <w:t xml:space="preserve"> 1024</w:t>
            </w:r>
          </w:p>
          <w:p w14:paraId="5EFB7848"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w:t>
            </w:r>
          </w:p>
          <w:p w14:paraId="7042418A"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w:t>
            </w:r>
          </w:p>
          <w:p w14:paraId="38D92DBD"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log-id 99</w:t>
            </w:r>
          </w:p>
          <w:p w14:paraId="7EBC86FF"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from main security change </w:t>
            </w:r>
          </w:p>
          <w:p w14:paraId="2193CE9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no shutdown</w:t>
            </w:r>
          </w:p>
          <w:p w14:paraId="3E692456"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w:t>
            </w:r>
          </w:p>
          <w:p w14:paraId="62A3DAE5" w14:textId="77777777" w:rsidR="00435827" w:rsidRPr="005F71E6" w:rsidRDefault="00435827" w:rsidP="00435827">
            <w:pPr>
              <w:tabs>
                <w:tab w:val="left" w:pos="-1440"/>
                <w:tab w:val="left" w:pos="-720"/>
              </w:tabs>
              <w:ind w:right="828"/>
              <w:jc w:val="both"/>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exit </w:t>
            </w:r>
          </w:p>
          <w:p w14:paraId="4311735C" w14:textId="77777777" w:rsidR="003A0812" w:rsidRPr="005F71E6" w:rsidRDefault="003A0812" w:rsidP="00435827">
            <w:pPr>
              <w:tabs>
                <w:tab w:val="left" w:pos="-1440"/>
                <w:tab w:val="left" w:pos="-720"/>
              </w:tabs>
              <w:ind w:right="828"/>
              <w:jc w:val="both"/>
              <w:rPr>
                <w:rFonts w:asciiTheme="minorHAnsi" w:hAnsiTheme="minorHAnsi" w:cstheme="minorHAnsi"/>
                <w:lang w:val="en-US"/>
              </w:rPr>
            </w:pPr>
            <w:r w:rsidRPr="005F71E6">
              <w:rPr>
                <w:rFonts w:asciiTheme="minorHAnsi" w:hAnsiTheme="minorHAnsi" w:cstheme="minorHAnsi"/>
                <w:sz w:val="22"/>
                <w:szCs w:val="22"/>
                <w:lang w:val="en-US"/>
              </w:rPr>
              <w:t>exit all</w:t>
            </w:r>
          </w:p>
        </w:tc>
      </w:tr>
    </w:tbl>
    <w:p w14:paraId="3F14C393" w14:textId="77777777" w:rsidR="003A0812" w:rsidRPr="005F71E6" w:rsidRDefault="003A0812" w:rsidP="003A0812">
      <w:pPr>
        <w:tabs>
          <w:tab w:val="left" w:pos="-1440"/>
          <w:tab w:val="left" w:pos="-720"/>
        </w:tabs>
        <w:ind w:right="828"/>
        <w:jc w:val="both"/>
        <w:rPr>
          <w:rFonts w:asciiTheme="minorHAnsi" w:hAnsiTheme="minorHAnsi" w:cstheme="minorHAnsi"/>
          <w:lang w:val="en-US"/>
        </w:rPr>
      </w:pPr>
    </w:p>
    <w:p w14:paraId="1A9FA92F"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Verification – Making sure all the above commands have been properly entered.</w:t>
      </w:r>
    </w:p>
    <w:p w14:paraId="7A2A2E30"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r w:rsidRPr="005F71E6">
        <w:rPr>
          <w:rFonts w:asciiTheme="minorHAnsi" w:hAnsiTheme="minorHAnsi" w:cs="Arial"/>
          <w:lang w:val="en-US"/>
        </w:rPr>
        <w:t>Use the below commands:</w:t>
      </w:r>
    </w:p>
    <w:p w14:paraId="3F3AD788"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show log file-id</w:t>
      </w:r>
    </w:p>
    <w:p w14:paraId="4F6B4C0E"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show log accounting-policy</w:t>
      </w:r>
    </w:p>
    <w:p w14:paraId="62519225"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show log </w:t>
      </w:r>
      <w:proofErr w:type="spellStart"/>
      <w:r w:rsidRPr="005F71E6">
        <w:rPr>
          <w:rFonts w:asciiTheme="minorHAnsi" w:hAnsiTheme="minorHAnsi" w:cs="Arial"/>
          <w:lang w:val="en-US"/>
        </w:rPr>
        <w:t>snmp</w:t>
      </w:r>
      <w:proofErr w:type="spellEnd"/>
      <w:r w:rsidRPr="005F71E6">
        <w:rPr>
          <w:rFonts w:asciiTheme="minorHAnsi" w:hAnsiTheme="minorHAnsi" w:cs="Arial"/>
          <w:lang w:val="en-US"/>
        </w:rPr>
        <w:t xml:space="preserve">-trap-group </w:t>
      </w:r>
    </w:p>
    <w:p w14:paraId="6E608635" w14:textId="77777777" w:rsidR="003A0812" w:rsidRPr="005F71E6" w:rsidRDefault="003A0812" w:rsidP="00FB5F51">
      <w:pPr>
        <w:numPr>
          <w:ilvl w:val="0"/>
          <w:numId w:val="2"/>
        </w:numPr>
        <w:tabs>
          <w:tab w:val="left" w:pos="-1440"/>
          <w:tab w:val="left" w:pos="-720"/>
          <w:tab w:val="left" w:pos="9356"/>
        </w:tabs>
        <w:ind w:right="4"/>
        <w:jc w:val="both"/>
        <w:rPr>
          <w:rFonts w:asciiTheme="minorHAnsi" w:hAnsiTheme="minorHAnsi" w:cs="Arial"/>
          <w:lang w:val="en-US"/>
        </w:rPr>
      </w:pPr>
      <w:r w:rsidRPr="005F71E6">
        <w:rPr>
          <w:rFonts w:asciiTheme="minorHAnsi" w:hAnsiTheme="minorHAnsi" w:cs="Arial"/>
          <w:lang w:val="en-US"/>
        </w:rPr>
        <w:t xml:space="preserve">show log </w:t>
      </w:r>
      <w:proofErr w:type="spellStart"/>
      <w:r w:rsidRPr="005F71E6">
        <w:rPr>
          <w:rFonts w:asciiTheme="minorHAnsi" w:hAnsiTheme="minorHAnsi" w:cs="Arial"/>
          <w:lang w:val="en-US"/>
        </w:rPr>
        <w:t>snmp</w:t>
      </w:r>
      <w:proofErr w:type="spellEnd"/>
      <w:r w:rsidRPr="005F71E6">
        <w:rPr>
          <w:rFonts w:asciiTheme="minorHAnsi" w:hAnsiTheme="minorHAnsi" w:cs="Arial"/>
          <w:lang w:val="en-US"/>
        </w:rPr>
        <w:t>-trap-group 98</w:t>
      </w:r>
    </w:p>
    <w:p w14:paraId="08098742" w14:textId="77777777" w:rsidR="003A0812" w:rsidRPr="005F71E6" w:rsidRDefault="003A0812" w:rsidP="003A0812">
      <w:pPr>
        <w:contextualSpacing/>
        <w:jc w:val="both"/>
        <w:rPr>
          <w:rFonts w:asciiTheme="minorHAnsi" w:hAnsiTheme="minorHAnsi"/>
        </w:rPr>
      </w:pPr>
    </w:p>
    <w:p w14:paraId="7096A6F2" w14:textId="77777777" w:rsidR="003A0812" w:rsidRPr="005F71E6" w:rsidRDefault="003A0812" w:rsidP="003A0812">
      <w:pPr>
        <w:ind w:left="720"/>
        <w:rPr>
          <w:rFonts w:asciiTheme="minorHAnsi" w:eastAsia="Calibri" w:hAnsiTheme="minorHAnsi" w:cs="Arial"/>
          <w:sz w:val="22"/>
          <w:szCs w:val="22"/>
          <w:lang w:val="en-US"/>
        </w:rPr>
      </w:pPr>
    </w:p>
    <w:p w14:paraId="5E8F860D" w14:textId="77777777" w:rsidR="00E818E3" w:rsidRPr="005F71E6" w:rsidRDefault="00E818E3" w:rsidP="00E818E3">
      <w:pPr>
        <w:tabs>
          <w:tab w:val="num" w:pos="0"/>
          <w:tab w:val="num" w:pos="720"/>
        </w:tabs>
        <w:ind w:left="720" w:hanging="720"/>
        <w:outlineLvl w:val="2"/>
        <w:rPr>
          <w:rFonts w:asciiTheme="minorHAnsi" w:hAnsiTheme="minorHAnsi" w:cs="Arial"/>
          <w:b/>
          <w:sz w:val="24"/>
          <w:lang w:val="en-US"/>
        </w:rPr>
      </w:pPr>
      <w:bookmarkStart w:id="273" w:name="_Toc465677478"/>
      <w:bookmarkStart w:id="274" w:name="_Toc85536825"/>
      <w:r w:rsidRPr="005F71E6">
        <w:rPr>
          <w:rFonts w:asciiTheme="minorHAnsi" w:hAnsiTheme="minorHAnsi" w:cs="Arial"/>
          <w:b/>
          <w:sz w:val="24"/>
          <w:lang w:val="en-US"/>
        </w:rPr>
        <w:t xml:space="preserve">5.4.16 Uplink Routers – </w:t>
      </w:r>
      <w:r w:rsidR="00541B3B">
        <w:rPr>
          <w:rFonts w:asciiTheme="minorHAnsi" w:hAnsiTheme="minorHAnsi" w:cs="Arial"/>
          <w:b/>
          <w:sz w:val="24"/>
          <w:lang w:val="en-US"/>
        </w:rPr>
        <w:t>D</w:t>
      </w:r>
      <w:r w:rsidRPr="005F71E6">
        <w:rPr>
          <w:rFonts w:asciiTheme="minorHAnsi" w:hAnsiTheme="minorHAnsi" w:cs="Arial"/>
          <w:b/>
          <w:sz w:val="24"/>
          <w:lang w:val="en-US"/>
        </w:rPr>
        <w:t xml:space="preserve">GW </w:t>
      </w:r>
      <w:r w:rsidR="00113113">
        <w:rPr>
          <w:rFonts w:asciiTheme="minorHAnsi" w:hAnsiTheme="minorHAnsi" w:cs="Arial"/>
          <w:b/>
          <w:sz w:val="24"/>
          <w:lang w:val="en-US"/>
        </w:rPr>
        <w:t>Logical Interface</w:t>
      </w:r>
      <w:r w:rsidRPr="005F71E6">
        <w:rPr>
          <w:rFonts w:asciiTheme="minorHAnsi" w:hAnsiTheme="minorHAnsi" w:cs="Arial"/>
          <w:b/>
          <w:sz w:val="24"/>
          <w:lang w:val="en-US"/>
        </w:rPr>
        <w:t xml:space="preserve"> Configuration</w:t>
      </w:r>
      <w:bookmarkEnd w:id="273"/>
      <w:bookmarkEnd w:id="274"/>
    </w:p>
    <w:p w14:paraId="43168F8B" w14:textId="5D529FBB" w:rsidR="00E818E3" w:rsidRPr="003D5504" w:rsidRDefault="00E818E3" w:rsidP="00113113">
      <w:pPr>
        <w:tabs>
          <w:tab w:val="left" w:pos="-1440"/>
          <w:tab w:val="left" w:pos="-720"/>
          <w:tab w:val="left" w:pos="9356"/>
        </w:tabs>
        <w:ind w:left="425" w:right="6"/>
        <w:jc w:val="both"/>
        <w:rPr>
          <w:rFonts w:asciiTheme="minorHAnsi" w:hAnsiTheme="minorHAnsi" w:cs="Arial"/>
          <w:sz w:val="24"/>
          <w:szCs w:val="24"/>
          <w:lang w:val="en-US"/>
        </w:rPr>
      </w:pPr>
      <w:r w:rsidRPr="003D5504">
        <w:rPr>
          <w:rFonts w:asciiTheme="minorHAnsi" w:hAnsiTheme="minorHAnsi" w:cs="Arial"/>
          <w:sz w:val="24"/>
          <w:szCs w:val="24"/>
          <w:lang w:val="en-US"/>
        </w:rPr>
        <w:t>On</w:t>
      </w:r>
      <w:r w:rsidR="00113113" w:rsidRPr="003D5504">
        <w:rPr>
          <w:rFonts w:asciiTheme="minorHAnsi" w:hAnsiTheme="minorHAnsi" w:cs="Arial"/>
          <w:sz w:val="24"/>
          <w:szCs w:val="24"/>
          <w:lang w:val="en-US"/>
        </w:rPr>
        <w:t xml:space="preserve"> </w:t>
      </w:r>
      <w:r w:rsidRPr="003D5504">
        <w:rPr>
          <w:rFonts w:asciiTheme="minorHAnsi" w:hAnsiTheme="minorHAnsi" w:cs="Arial"/>
          <w:sz w:val="24"/>
          <w:szCs w:val="24"/>
          <w:lang w:val="en-US"/>
        </w:rPr>
        <w:t xml:space="preserve">both </w:t>
      </w:r>
      <w:r>
        <w:rPr>
          <w:rFonts w:asciiTheme="minorHAnsi" w:hAnsiTheme="minorHAnsi" w:cs="Arial"/>
          <w:sz w:val="24"/>
          <w:szCs w:val="24"/>
          <w:highlight w:val="yellow"/>
          <w:lang w:val="en-US"/>
        </w:rPr>
        <w:t/>
      </w:r>
      <w:r w:rsidR="008752F3" w:rsidRPr="00C11118">
        <w:rPr>
          <w:rFonts w:asciiTheme="minorHAnsi" w:hAnsiTheme="minorHAnsi" w:cs="Arial"/>
          <w:sz w:val="24"/>
          <w:szCs w:val="24"/>
          <w:lang w:val="en-US"/>
        </w:rPr>
        <w:t xml:space="preserve"> </w:t>
      </w:r>
      <w:r w:rsidRPr="00C11118">
        <w:rPr>
          <w:rFonts w:asciiTheme="minorHAnsi" w:hAnsiTheme="minorHAnsi" w:cs="Arial"/>
          <w:sz w:val="24"/>
          <w:szCs w:val="24"/>
          <w:lang w:val="en-US"/>
        </w:rPr>
        <w:t xml:space="preserve">and </w:t>
      </w:r>
      <w:r>
        <w:rPr>
          <w:rFonts w:asciiTheme="minorHAnsi" w:hAnsiTheme="minorHAnsi" w:cs="Arial"/>
          <w:sz w:val="24"/>
          <w:szCs w:val="24"/>
          <w:highlight w:val="yellow"/>
          <w:lang w:val="en-US"/>
        </w:rPr>
        <w:t/>
      </w:r>
      <w:r w:rsidR="00113113" w:rsidRPr="00C11118">
        <w:rPr>
          <w:rFonts w:asciiTheme="minorHAnsi" w:hAnsiTheme="minorHAnsi" w:cs="Arial"/>
          <w:sz w:val="24"/>
          <w:szCs w:val="24"/>
          <w:lang w:val="en-US"/>
        </w:rPr>
        <w:t xml:space="preserve"> add the logical interfaces to connect to </w:t>
      </w:r>
      <w:r>
        <w:rPr>
          <w:rFonts w:asciiTheme="minorHAnsi" w:hAnsiTheme="minorHAnsi" w:cs="Arial"/>
          <w:sz w:val="24"/>
          <w:szCs w:val="24"/>
          <w:highlight w:val="yellow"/>
          <w:lang w:val="en-US"/>
        </w:rPr>
        <w:t/>
      </w:r>
      <w:r w:rsidR="00113113" w:rsidRPr="00C11118">
        <w:rPr>
          <w:rFonts w:asciiTheme="minorHAnsi" w:hAnsiTheme="minorHAnsi" w:cs="Arial"/>
          <w:sz w:val="24"/>
          <w:szCs w:val="24"/>
          <w:highlight w:val="yellow"/>
          <w:lang w:val="en-US"/>
        </w:rPr>
        <w:t>.</w:t>
      </w:r>
      <w:r w:rsidRPr="003D5504">
        <w:rPr>
          <w:rFonts w:asciiTheme="minorHAnsi" w:hAnsiTheme="minorHAnsi" w:cs="Arial"/>
          <w:sz w:val="24"/>
          <w:szCs w:val="24"/>
          <w:lang w:val="en-US"/>
        </w:rPr>
        <w:t xml:space="preserve"> </w:t>
      </w:r>
    </w:p>
    <w:p w14:paraId="538D93C6" w14:textId="77777777" w:rsidR="00E818E3" w:rsidRPr="005F71E6" w:rsidRDefault="00E818E3" w:rsidP="00E818E3">
      <w:pPr>
        <w:tabs>
          <w:tab w:val="left" w:pos="-1440"/>
          <w:tab w:val="left" w:pos="-720"/>
          <w:tab w:val="left" w:pos="9356"/>
        </w:tabs>
        <w:ind w:left="426" w:right="4"/>
        <w:jc w:val="both"/>
        <w:rPr>
          <w:rFonts w:asciiTheme="minorHAnsi" w:hAnsiTheme="minorHAnsi" w:cs="Arial"/>
          <w:lang w:val="en-US"/>
        </w:rPr>
      </w:pPr>
    </w:p>
    <w:p w14:paraId="796AE952" w14:textId="3F863AEF" w:rsidR="00E818E3" w:rsidRPr="005F71E6" w:rsidRDefault="008752F3" w:rsidP="00E818E3">
      <w:pPr>
        <w:tabs>
          <w:tab w:val="left" w:pos="-1440"/>
          <w:tab w:val="left" w:pos="-720"/>
        </w:tabs>
        <w:ind w:right="828"/>
        <w:rPr>
          <w:rFonts w:asciiTheme="minorHAnsi" w:hAnsiTheme="minorHAnsi" w:cs="Arial"/>
          <w:b/>
          <w:lang w:val="en-CA"/>
        </w:rPr>
      </w:pPr>
      <w:r>
        <w:rPr>
          <w:rFonts w:asciiTheme="minorHAnsi" w:hAnsiTheme="minorHAnsi" w:cs="Arial"/>
          <w:b/>
          <w:highlight w:val="yellow"/>
          <w:lang w:val="en-CA"/>
        </w:rPr>
        <w:t/>
      </w:r>
      <w:r w:rsidR="00D0736C" w:rsidRPr="005F71E6">
        <w:rPr>
          <w:rFonts w:asciiTheme="minorHAnsi" w:hAnsiTheme="minorHAnsi" w:cs="Arial"/>
          <w:b/>
          <w:lang w:val="en-CA"/>
        </w:rPr>
        <w:t xml:space="preserve">, </w:t>
      </w:r>
      <w:r>
        <w:rPr>
          <w:rFonts w:asciiTheme="minorHAnsi" w:hAnsiTheme="minorHAnsi" w:cs="Arial"/>
          <w:b/>
          <w:highlight w:val="yellow"/>
          <w:lang w:val="en-CA"/>
        </w:rPr>
        <w:t/>
      </w:r>
    </w:p>
    <w:p w14:paraId="1585D931" w14:textId="77777777" w:rsidR="00E818E3" w:rsidRPr="005F71E6" w:rsidRDefault="00E818E3" w:rsidP="00E818E3">
      <w:pPr>
        <w:tabs>
          <w:tab w:val="left" w:pos="-1440"/>
          <w:tab w:val="left" w:pos="-720"/>
        </w:tabs>
        <w:ind w:right="828"/>
        <w:rPr>
          <w:rFonts w:asciiTheme="minorHAnsi" w:hAnsiTheme="minorHAnsi" w:cs="Arial"/>
          <w:b/>
          <w:lang w:val="en-CA"/>
        </w:rPr>
      </w:pPr>
    </w:p>
    <w:p w14:paraId="08E65A20" w14:textId="630D47FD" w:rsidR="00E818E3" w:rsidRPr="005F71E6" w:rsidRDefault="00E818E3" w:rsidP="00E818E3">
      <w:pPr>
        <w:pStyle w:val="Computer"/>
        <w:pBdr>
          <w:top w:val="single" w:sz="4" w:space="1" w:color="auto"/>
          <w:left w:val="single" w:sz="4" w:space="5" w:color="auto"/>
          <w:bottom w:val="single" w:sz="4" w:space="1" w:color="auto"/>
          <w:right w:val="single" w:sz="4" w:space="4" w:color="auto"/>
        </w:pBdr>
        <w:rPr>
          <w:rFonts w:asciiTheme="minorHAnsi" w:hAnsiTheme="minorHAnsi" w:cstheme="minorHAnsi"/>
          <w:color w:val="auto"/>
          <w:sz w:val="22"/>
          <w:szCs w:val="22"/>
          <w:lang w:val="en-US"/>
        </w:rPr>
      </w:pPr>
      <w:r w:rsidRPr="005F71E6">
        <w:rPr>
          <w:rFonts w:asciiTheme="minorHAnsi" w:hAnsiTheme="minorHAnsi" w:cstheme="minorHAnsi"/>
          <w:b/>
          <w:color w:val="0070C0"/>
          <w:sz w:val="22"/>
          <w:szCs w:val="22"/>
          <w:highlight w:val="yellow"/>
          <w:lang w:val="en-US"/>
        </w:rPr>
        <w:t>Refer to section 4.2.3 and above table for port details and IPv4/IPv6 ad</w:t>
      </w:r>
      <w:r w:rsidR="0053436A">
        <w:rPr>
          <w:rFonts w:asciiTheme="minorHAnsi" w:hAnsiTheme="minorHAnsi" w:cstheme="minorHAnsi"/>
          <w:b/>
          <w:color w:val="0070C0"/>
          <w:sz w:val="22"/>
          <w:szCs w:val="22"/>
          <w:highlight w:val="yellow"/>
          <w:lang w:val="en-US"/>
        </w:rPr>
        <w:t>d</w:t>
      </w:r>
      <w:r w:rsidR="00DC5F7B">
        <w:rPr>
          <w:rFonts w:asciiTheme="minorHAnsi" w:hAnsiTheme="minorHAnsi" w:cstheme="minorHAnsi"/>
          <w:b/>
          <w:color w:val="0070C0"/>
          <w:sz w:val="22"/>
          <w:szCs w:val="22"/>
          <w:highlight w:val="yellow"/>
          <w:lang w:val="en-US"/>
        </w:rPr>
        <w:t xml:space="preserve">ress assignment for </w:t>
      </w:r>
      <w:r w:rsidR="00372BFA">
        <w:rPr>
          <w:rFonts w:asciiTheme="minorHAnsi" w:hAnsiTheme="minorHAnsi" w:cstheme="minorHAnsi"/>
          <w:b/>
          <w:color w:val="0070C0"/>
          <w:sz w:val="22"/>
          <w:szCs w:val="22"/>
          <w:highlight w:val="yellow"/>
          <w:lang w:val="en-US"/>
        </w:rPr>
        <w:t>D</w:t>
      </w:r>
      <w:r w:rsidR="00DC5F7B">
        <w:rPr>
          <w:rFonts w:asciiTheme="minorHAnsi" w:hAnsiTheme="minorHAnsi" w:cstheme="minorHAnsi"/>
          <w:b/>
          <w:color w:val="0070C0"/>
          <w:sz w:val="22"/>
          <w:szCs w:val="22"/>
          <w:highlight w:val="yellow"/>
          <w:lang w:val="en-US"/>
        </w:rPr>
        <w:t xml:space="preserve">GWs </w:t>
      </w:r>
      <w:r w:rsidR="00372BFA">
        <w:rPr>
          <w:rFonts w:asciiTheme="minorHAnsi" w:hAnsiTheme="minorHAnsi" w:cstheme="minorHAnsi"/>
          <w:b/>
          <w:color w:val="0070C0"/>
          <w:sz w:val="22"/>
          <w:szCs w:val="22"/>
          <w:highlight w:val="yellow"/>
          <w:lang w:val="en-US"/>
        </w:rPr>
        <w:t>bundles</w:t>
      </w:r>
      <w:r w:rsidR="00DC5F7B">
        <w:rPr>
          <w:rFonts w:asciiTheme="minorHAnsi" w:hAnsiTheme="minorHAnsi" w:cstheme="minorHAnsi"/>
          <w:b/>
          <w:color w:val="0070C0"/>
          <w:sz w:val="22"/>
          <w:szCs w:val="22"/>
          <w:highlight w:val="yellow"/>
          <w:lang w:val="en-US"/>
        </w:rPr>
        <w:t xml:space="preserve"> </w:t>
      </w:r>
      <w:r>
        <w:rPr>
          <w:rFonts w:asciiTheme="minorHAnsi" w:hAnsiTheme="minorHAnsi" w:cstheme="minorHAnsi"/>
          <w:b/>
          <w:color w:val="0070C0"/>
          <w:sz w:val="22"/>
          <w:szCs w:val="22"/>
          <w:highlight w:val="yellow"/>
          <w:lang w:val="en-US"/>
        </w:rPr>
        <w:t/>
      </w:r>
      <w:r w:rsidR="00DC5F7B">
        <w:rPr>
          <w:rFonts w:asciiTheme="minorHAnsi" w:hAnsiTheme="minorHAnsi" w:cstheme="minorHAnsi"/>
          <w:b/>
          <w:color w:val="0070C0"/>
          <w:sz w:val="22"/>
          <w:szCs w:val="22"/>
          <w:highlight w:val="yellow"/>
          <w:lang w:val="en-US"/>
        </w:rPr>
        <w:t xml:space="preserve"> a</w:t>
      </w:r>
      <w:r w:rsidR="00372BFA">
        <w:rPr>
          <w:rFonts w:asciiTheme="minorHAnsi" w:hAnsiTheme="minorHAnsi" w:cstheme="minorHAnsi"/>
          <w:b/>
          <w:color w:val="0070C0"/>
          <w:sz w:val="22"/>
          <w:szCs w:val="22"/>
          <w:highlight w:val="yellow"/>
          <w:lang w:val="en-US"/>
        </w:rPr>
        <w:t>nd</w:t>
      </w:r>
      <w:r w:rsidR="00DC5F7B">
        <w:rPr>
          <w:rFonts w:asciiTheme="minorHAnsi" w:hAnsiTheme="minorHAnsi" w:cstheme="minorHAnsi"/>
          <w:b/>
          <w:color w:val="0070C0"/>
          <w:sz w:val="22"/>
          <w:szCs w:val="22"/>
          <w:highlight w:val="yellow"/>
          <w:lang w:val="en-US"/>
        </w:rPr>
        <w:t xml:space="preserve"> </w:t>
      </w:r>
      <w:r>
        <w:rPr>
          <w:rFonts w:asciiTheme="minorHAnsi" w:hAnsiTheme="minorHAnsi" w:cstheme="minorHAnsi"/>
          <w:b/>
          <w:color w:val="0070C0"/>
          <w:sz w:val="22"/>
          <w:szCs w:val="22"/>
          <w:highlight w:val="yellow"/>
          <w:lang w:val="en-US"/>
        </w:rPr>
        <w:t/>
      </w:r>
    </w:p>
    <w:p w14:paraId="081C2B8F"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proofErr w:type="gramStart"/>
      <w:r w:rsidRPr="005F71E6">
        <w:rPr>
          <w:rFonts w:asciiTheme="minorHAnsi" w:hAnsiTheme="minorHAnsi"/>
          <w:sz w:val="22"/>
          <w:szCs w:val="22"/>
          <w:lang w:val="en-US"/>
        </w:rPr>
        <w:t>!Interface</w:t>
      </w:r>
      <w:proofErr w:type="gramEnd"/>
      <w:r w:rsidRPr="005F71E6">
        <w:rPr>
          <w:rFonts w:asciiTheme="minorHAnsi" w:hAnsiTheme="minorHAnsi"/>
          <w:sz w:val="22"/>
          <w:szCs w:val="22"/>
          <w:lang w:val="en-US"/>
        </w:rPr>
        <w:t xml:space="preserve"> configuration</w:t>
      </w:r>
    </w:p>
    <w:p w14:paraId="3BBFCDB0"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5F71E6">
        <w:rPr>
          <w:rFonts w:asciiTheme="minorHAnsi" w:hAnsiTheme="minorHAnsi"/>
          <w:sz w:val="22"/>
          <w:szCs w:val="22"/>
          <w:lang w:val="en-US"/>
        </w:rPr>
        <w:t>!</w:t>
      </w:r>
    </w:p>
    <w:p w14:paraId="4842B061"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rPr>
      </w:pPr>
      <w:r w:rsidRPr="008D0ED4">
        <w:rPr>
          <w:rFonts w:asciiTheme="minorHAnsi" w:hAnsiTheme="minorHAnsi"/>
          <w:sz w:val="22"/>
          <w:szCs w:val="22"/>
        </w:rPr>
        <w:t xml:space="preserve">interface </w:t>
      </w:r>
      <w:r w:rsidRPr="008D0ED4">
        <w:rPr>
          <w:rFonts w:asciiTheme="minorHAnsi" w:hAnsiTheme="minorHAnsi" w:cs="Calibri"/>
          <w:sz w:val="22"/>
          <w:szCs w:val="22"/>
          <w:lang w:val="en-US"/>
        </w:rPr>
        <w:t xml:space="preserve">Bundle-Ether&lt;bundle-id&gt; </w:t>
      </w:r>
    </w:p>
    <w:p w14:paraId="4175521A"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ourier New"/>
          <w:b/>
          <w:color w:val="0000FF"/>
          <w:sz w:val="22"/>
          <w:szCs w:val="22"/>
        </w:rPr>
      </w:pPr>
      <w:r w:rsidRPr="008D0ED4">
        <w:rPr>
          <w:rFonts w:asciiTheme="minorHAnsi" w:hAnsiTheme="minorHAnsi"/>
          <w:sz w:val="22"/>
          <w:szCs w:val="22"/>
        </w:rPr>
        <w:t xml:space="preserve"> description </w:t>
      </w:r>
      <w:r w:rsidRPr="008D0ED4">
        <w:rPr>
          <w:rFonts w:asciiTheme="minorHAnsi" w:hAnsiTheme="minorHAnsi" w:cs="Courier New"/>
          <w:b/>
          <w:color w:val="0000FF"/>
          <w:sz w:val="22"/>
          <w:szCs w:val="22"/>
        </w:rPr>
        <w:t>&lt;</w:t>
      </w:r>
      <w:r w:rsidRPr="008D0ED4">
        <w:rPr>
          <w:rFonts w:asciiTheme="minorHAnsi" w:hAnsiTheme="minorHAnsi" w:cstheme="minorHAnsi"/>
          <w:sz w:val="22"/>
          <w:szCs w:val="22"/>
          <w:lang w:eastAsia="zh-CN"/>
        </w:rPr>
        <w:t>circuit-description</w:t>
      </w:r>
      <w:r w:rsidRPr="008D0ED4">
        <w:rPr>
          <w:rFonts w:asciiTheme="minorHAnsi" w:hAnsiTheme="minorHAnsi" w:cs="Courier New"/>
          <w:b/>
          <w:color w:val="0000FF"/>
          <w:sz w:val="22"/>
          <w:szCs w:val="22"/>
        </w:rPr>
        <w:t>&gt;</w:t>
      </w:r>
    </w:p>
    <w:p w14:paraId="4CDB999E"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rPr>
      </w:pPr>
      <w:r w:rsidRPr="008D0ED4">
        <w:rPr>
          <w:rFonts w:asciiTheme="minorHAnsi" w:hAnsiTheme="minorHAnsi"/>
          <w:sz w:val="22"/>
          <w:szCs w:val="22"/>
        </w:rPr>
        <w:t xml:space="preserve"> </w:t>
      </w:r>
      <w:proofErr w:type="spellStart"/>
      <w:r w:rsidRPr="008D0ED4">
        <w:rPr>
          <w:rFonts w:asciiTheme="minorHAnsi" w:hAnsiTheme="minorHAnsi"/>
          <w:sz w:val="22"/>
          <w:szCs w:val="22"/>
        </w:rPr>
        <w:t>mtu</w:t>
      </w:r>
      <w:proofErr w:type="spellEnd"/>
      <w:r w:rsidRPr="008D0ED4">
        <w:rPr>
          <w:rFonts w:asciiTheme="minorHAnsi" w:hAnsiTheme="minorHAnsi"/>
          <w:sz w:val="22"/>
          <w:szCs w:val="22"/>
        </w:rPr>
        <w:t xml:space="preserve"> 4484</w:t>
      </w:r>
    </w:p>
    <w:p w14:paraId="1FA12B00"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8D0ED4">
        <w:rPr>
          <w:rFonts w:asciiTheme="minorHAnsi" w:hAnsiTheme="minorHAnsi"/>
          <w:sz w:val="22"/>
          <w:szCs w:val="22"/>
        </w:rPr>
        <w:t xml:space="preserve"> </w:t>
      </w:r>
      <w:r w:rsidRPr="008D0ED4">
        <w:rPr>
          <w:rFonts w:asciiTheme="minorHAnsi" w:hAnsiTheme="minorHAnsi"/>
          <w:sz w:val="22"/>
          <w:szCs w:val="22"/>
          <w:lang w:val="en-US"/>
        </w:rPr>
        <w:t>service-policy output POLICY_EGRESS</w:t>
      </w:r>
    </w:p>
    <w:p w14:paraId="04FB685C"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rPr>
      </w:pPr>
      <w:r w:rsidRPr="008D0ED4">
        <w:rPr>
          <w:rFonts w:asciiTheme="minorHAnsi" w:hAnsiTheme="minorHAnsi"/>
          <w:sz w:val="22"/>
          <w:szCs w:val="22"/>
        </w:rPr>
        <w:t xml:space="preserve"> service-policy input POLICY_INGRESS </w:t>
      </w:r>
    </w:p>
    <w:p w14:paraId="3BDF3E3B"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8D0ED4">
        <w:rPr>
          <w:rFonts w:asciiTheme="minorHAnsi" w:hAnsiTheme="minorHAnsi"/>
          <w:sz w:val="22"/>
          <w:szCs w:val="22"/>
          <w:lang w:val="en-US"/>
        </w:rPr>
        <w:t xml:space="preserve"> ipv4 address </w:t>
      </w:r>
      <w:r w:rsidRPr="008D0ED4">
        <w:rPr>
          <w:rFonts w:asciiTheme="minorHAnsi" w:hAnsiTheme="minorHAnsi" w:cstheme="minorHAnsi"/>
          <w:sz w:val="22"/>
          <w:szCs w:val="22"/>
          <w:lang w:val="en-US" w:eastAsia="zh-CN"/>
        </w:rPr>
        <w:t>&lt;P to P IPv4 address&gt;/30</w:t>
      </w:r>
      <w:r w:rsidRPr="008D0ED4">
        <w:rPr>
          <w:rFonts w:asciiTheme="minorHAnsi" w:hAnsiTheme="minorHAnsi" w:cs="Courier New"/>
          <w:sz w:val="22"/>
          <w:szCs w:val="22"/>
          <w:lang w:val="en-US"/>
        </w:rPr>
        <w:t xml:space="preserve">  </w:t>
      </w:r>
    </w:p>
    <w:p w14:paraId="7E6328BC" w14:textId="77777777" w:rsidR="00372BFA" w:rsidRPr="008D0ED4"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8D0ED4">
        <w:rPr>
          <w:rFonts w:asciiTheme="minorHAnsi" w:hAnsiTheme="minorHAnsi"/>
          <w:sz w:val="22"/>
          <w:szCs w:val="22"/>
          <w:lang w:val="en-US"/>
        </w:rPr>
        <w:t xml:space="preserve"> ipv6 </w:t>
      </w:r>
      <w:proofErr w:type="spellStart"/>
      <w:r w:rsidRPr="008D0ED4">
        <w:rPr>
          <w:rFonts w:asciiTheme="minorHAnsi" w:hAnsiTheme="minorHAnsi"/>
          <w:sz w:val="22"/>
          <w:szCs w:val="22"/>
          <w:lang w:val="en-US"/>
        </w:rPr>
        <w:t>nd</w:t>
      </w:r>
      <w:proofErr w:type="spellEnd"/>
      <w:r w:rsidRPr="008D0ED4">
        <w:rPr>
          <w:rFonts w:asciiTheme="minorHAnsi" w:hAnsiTheme="minorHAnsi"/>
          <w:sz w:val="22"/>
          <w:szCs w:val="22"/>
          <w:lang w:val="en-US"/>
        </w:rPr>
        <w:t xml:space="preserve"> suppress-ra</w:t>
      </w:r>
    </w:p>
    <w:p w14:paraId="3D1EA331"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8D0ED4">
        <w:rPr>
          <w:rFonts w:asciiTheme="minorHAnsi" w:hAnsiTheme="minorHAnsi"/>
          <w:sz w:val="22"/>
          <w:szCs w:val="22"/>
          <w:lang w:val="en-US"/>
        </w:rPr>
        <w:t xml:space="preserve"> ipv6 address </w:t>
      </w:r>
      <w:r w:rsidRPr="008D0ED4">
        <w:rPr>
          <w:rFonts w:asciiTheme="minorHAnsi" w:hAnsiTheme="minorHAnsi" w:cstheme="minorHAnsi"/>
          <w:sz w:val="22"/>
          <w:szCs w:val="22"/>
          <w:lang w:val="en-US" w:eastAsia="zh-CN"/>
        </w:rPr>
        <w:t>&lt;</w:t>
      </w:r>
      <w:proofErr w:type="spellStart"/>
      <w:r w:rsidRPr="008D0ED4">
        <w:rPr>
          <w:rFonts w:asciiTheme="minorHAnsi" w:hAnsiTheme="minorHAnsi" w:cstheme="minorHAnsi"/>
          <w:sz w:val="22"/>
          <w:szCs w:val="22"/>
          <w:lang w:val="en-US" w:eastAsia="zh-CN"/>
        </w:rPr>
        <w:t>PtoP</w:t>
      </w:r>
      <w:proofErr w:type="spellEnd"/>
      <w:r w:rsidRPr="008D0ED4">
        <w:rPr>
          <w:rFonts w:asciiTheme="minorHAnsi" w:hAnsiTheme="minorHAnsi" w:cstheme="minorHAnsi"/>
          <w:sz w:val="22"/>
          <w:szCs w:val="22"/>
          <w:lang w:val="en-US" w:eastAsia="zh-CN"/>
        </w:rPr>
        <w:t xml:space="preserve"> IPv6 address&gt;/64</w:t>
      </w:r>
    </w:p>
    <w:p w14:paraId="5B67620B"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5F71E6">
        <w:rPr>
          <w:rFonts w:asciiTheme="minorHAnsi" w:hAnsiTheme="minorHAnsi"/>
          <w:sz w:val="22"/>
          <w:szCs w:val="22"/>
          <w:lang w:val="en-US"/>
        </w:rPr>
        <w:lastRenderedPageBreak/>
        <w:t xml:space="preserve"> ipv6 enable</w:t>
      </w:r>
    </w:p>
    <w:p w14:paraId="282938A2" w14:textId="77777777" w:rsidR="00372BFA"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F036CB">
        <w:rPr>
          <w:rFonts w:asciiTheme="minorHAnsi" w:hAnsiTheme="minorHAnsi"/>
          <w:sz w:val="22"/>
          <w:szCs w:val="22"/>
          <w:lang w:val="en-US"/>
        </w:rPr>
        <w:t> bundle minimum-active links 1</w:t>
      </w:r>
    </w:p>
    <w:p w14:paraId="506E6343"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5F71E6">
        <w:rPr>
          <w:rFonts w:asciiTheme="minorHAnsi" w:hAnsiTheme="minorHAnsi"/>
          <w:sz w:val="22"/>
          <w:szCs w:val="22"/>
          <w:lang w:val="en-US"/>
        </w:rPr>
        <w:t>load-interval 30</w:t>
      </w:r>
    </w:p>
    <w:p w14:paraId="35E2D4F6"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rPr>
      </w:pPr>
      <w:r w:rsidRPr="005F71E6">
        <w:rPr>
          <w:rFonts w:asciiTheme="minorHAnsi" w:hAnsiTheme="minorHAnsi"/>
          <w:sz w:val="22"/>
          <w:szCs w:val="22"/>
          <w:lang w:val="en-US"/>
        </w:rPr>
        <w:t xml:space="preserve"> flow ipv4 monitor </w:t>
      </w:r>
      <w:smartTag w:uri="urn:schemas-microsoft-com:office:smarttags" w:element="stockticker">
        <w:r w:rsidRPr="005F71E6">
          <w:rPr>
            <w:rFonts w:asciiTheme="minorHAnsi" w:hAnsiTheme="minorHAnsi"/>
            <w:sz w:val="22"/>
            <w:szCs w:val="22"/>
            <w:lang w:val="en-US"/>
          </w:rPr>
          <w:t>FNF</w:t>
        </w:r>
      </w:smartTag>
      <w:r w:rsidRPr="005F71E6">
        <w:rPr>
          <w:rFonts w:asciiTheme="minorHAnsi" w:hAnsiTheme="minorHAnsi"/>
          <w:sz w:val="22"/>
          <w:szCs w:val="22"/>
          <w:lang w:val="en-US"/>
        </w:rPr>
        <w:t>_MONITOR_</w:t>
      </w:r>
      <w:smartTag w:uri="urn:schemas-microsoft-com:office:smarttags" w:element="stockticker">
        <w:r w:rsidRPr="005F71E6">
          <w:rPr>
            <w:rFonts w:asciiTheme="minorHAnsi" w:hAnsiTheme="minorHAnsi"/>
            <w:sz w:val="22"/>
            <w:szCs w:val="22"/>
            <w:lang w:val="en-US"/>
          </w:rPr>
          <w:t>MAP</w:t>
        </w:r>
      </w:smartTag>
      <w:r w:rsidRPr="005F71E6">
        <w:rPr>
          <w:rFonts w:asciiTheme="minorHAnsi" w:hAnsiTheme="minorHAnsi"/>
          <w:sz w:val="22"/>
          <w:szCs w:val="22"/>
          <w:lang w:val="en-US"/>
        </w:rPr>
        <w:t xml:space="preserve"> sampler </w:t>
      </w:r>
      <w:smartTag w:uri="urn:schemas-microsoft-com:office:smarttags" w:element="stockticker">
        <w:r w:rsidRPr="005F71E6">
          <w:rPr>
            <w:rFonts w:asciiTheme="minorHAnsi" w:hAnsiTheme="minorHAnsi"/>
            <w:sz w:val="22"/>
            <w:szCs w:val="22"/>
            <w:lang w:val="en-US"/>
          </w:rPr>
          <w:t>FNF</w:t>
        </w:r>
      </w:smartTag>
      <w:r w:rsidRPr="005F71E6">
        <w:rPr>
          <w:rFonts w:asciiTheme="minorHAnsi" w:hAnsiTheme="minorHAnsi"/>
          <w:sz w:val="22"/>
          <w:szCs w:val="22"/>
          <w:lang w:val="en-US"/>
        </w:rPr>
        <w:t>_SAMPLER_</w:t>
      </w:r>
      <w:smartTag w:uri="urn:schemas-microsoft-com:office:smarttags" w:element="stockticker">
        <w:r w:rsidRPr="005F71E6">
          <w:rPr>
            <w:rFonts w:asciiTheme="minorHAnsi" w:hAnsiTheme="minorHAnsi"/>
            <w:sz w:val="22"/>
            <w:szCs w:val="22"/>
            <w:lang w:val="en-US"/>
          </w:rPr>
          <w:t>MAP</w:t>
        </w:r>
      </w:smartTag>
      <w:r w:rsidRPr="005F71E6">
        <w:rPr>
          <w:rFonts w:asciiTheme="minorHAnsi" w:hAnsiTheme="minorHAnsi"/>
          <w:sz w:val="22"/>
          <w:szCs w:val="22"/>
          <w:lang w:val="en-US"/>
        </w:rPr>
        <w:t xml:space="preserve"> ingress</w:t>
      </w:r>
    </w:p>
    <w:p w14:paraId="5A10B01E"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sz w:val="22"/>
          <w:szCs w:val="22"/>
          <w:lang w:val="en-US" w:eastAsia="zh-CN"/>
        </w:rPr>
      </w:pPr>
      <w:r w:rsidRPr="005F71E6">
        <w:rPr>
          <w:rFonts w:asciiTheme="minorHAnsi" w:hAnsiTheme="minorHAnsi"/>
          <w:sz w:val="22"/>
          <w:szCs w:val="22"/>
          <w:lang w:val="en-US"/>
        </w:rPr>
        <w:t xml:space="preserve"> </w:t>
      </w:r>
      <w:r w:rsidRPr="005F71E6">
        <w:rPr>
          <w:rFonts w:asciiTheme="minorHAnsi" w:hAnsiTheme="minorHAnsi"/>
          <w:sz w:val="22"/>
          <w:szCs w:val="22"/>
          <w:lang w:val="en-US" w:eastAsia="zh-CN"/>
        </w:rPr>
        <w:t>!</w:t>
      </w:r>
    </w:p>
    <w:p w14:paraId="4D414511"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interface </w:t>
      </w:r>
      <w:proofErr w:type="spellStart"/>
      <w:r w:rsidRPr="005F71E6">
        <w:rPr>
          <w:rFonts w:asciiTheme="minorHAnsi" w:hAnsiTheme="minorHAnsi" w:cs="Calibri"/>
          <w:sz w:val="22"/>
          <w:szCs w:val="22"/>
          <w:lang w:val="en-US"/>
        </w:rPr>
        <w:t>TenGigE</w:t>
      </w:r>
      <w:proofErr w:type="spellEnd"/>
      <w:r w:rsidRPr="005F71E6">
        <w:rPr>
          <w:rFonts w:asciiTheme="minorHAnsi" w:hAnsiTheme="minorHAnsi" w:cs="Calibri"/>
          <w:sz w:val="22"/>
          <w:szCs w:val="22"/>
          <w:lang w:val="en-US"/>
        </w:rPr>
        <w:t>&lt;Interface-id&gt;</w:t>
      </w:r>
    </w:p>
    <w:p w14:paraId="5C0372AB"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 description &lt;Interface-description&gt;</w:t>
      </w:r>
    </w:p>
    <w:p w14:paraId="0B52EDA1"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ind w:left="4500" w:hanging="4068"/>
        <w:rPr>
          <w:rFonts w:asciiTheme="minorHAnsi" w:hAnsiTheme="minorHAnsi" w:cs="Calibri"/>
          <w:sz w:val="22"/>
          <w:szCs w:val="22"/>
          <w:lang w:val="en-US"/>
        </w:rPr>
      </w:pPr>
      <w:r w:rsidRPr="005F71E6">
        <w:rPr>
          <w:rFonts w:asciiTheme="minorHAnsi" w:hAnsiTheme="minorHAnsi" w:cs="Calibri"/>
          <w:sz w:val="22"/>
          <w:szCs w:val="22"/>
          <w:lang w:val="en-US"/>
        </w:rPr>
        <w:t xml:space="preserve"> bundle id &lt;bundle-id&gt; mode </w:t>
      </w:r>
      <w:r w:rsidRPr="005F71E6">
        <w:rPr>
          <w:rFonts w:asciiTheme="minorHAnsi" w:hAnsiTheme="minorHAnsi" w:cs="Calibri"/>
          <w:sz w:val="22"/>
          <w:szCs w:val="22"/>
          <w:highlight w:val="yellow"/>
          <w:lang w:val="en-US"/>
        </w:rPr>
        <w:t>active</w:t>
      </w:r>
    </w:p>
    <w:p w14:paraId="0772F55C"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 </w:t>
      </w:r>
      <w:proofErr w:type="spellStart"/>
      <w:r w:rsidRPr="005F71E6">
        <w:rPr>
          <w:rFonts w:asciiTheme="minorHAnsi" w:hAnsiTheme="minorHAnsi" w:cs="Calibri"/>
          <w:sz w:val="22"/>
          <w:szCs w:val="22"/>
          <w:lang w:val="en-US"/>
        </w:rPr>
        <w:t>cdp</w:t>
      </w:r>
      <w:proofErr w:type="spellEnd"/>
    </w:p>
    <w:p w14:paraId="603B82EB"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 carrier-delay up 1 down 0</w:t>
      </w:r>
    </w:p>
    <w:p w14:paraId="661A498F"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 load-interval 30</w:t>
      </w:r>
    </w:p>
    <w:p w14:paraId="1984EB23"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rPr>
      </w:pPr>
      <w:r w:rsidRPr="005F71E6">
        <w:rPr>
          <w:rFonts w:asciiTheme="minorHAnsi" w:hAnsiTheme="minorHAnsi" w:cs="Calibri"/>
          <w:sz w:val="22"/>
          <w:szCs w:val="22"/>
          <w:lang w:val="en-US"/>
        </w:rPr>
        <w:t xml:space="preserve"> dampening</w:t>
      </w:r>
    </w:p>
    <w:p w14:paraId="1B3D5EAE" w14:textId="77777777" w:rsidR="00372BFA" w:rsidRPr="005F71E6" w:rsidRDefault="00372BFA" w:rsidP="00372BFA">
      <w:pPr>
        <w:pStyle w:val="Computer"/>
        <w:pBdr>
          <w:top w:val="single" w:sz="4" w:space="1" w:color="auto"/>
          <w:left w:val="single" w:sz="4" w:space="5" w:color="auto"/>
          <w:bottom w:val="single" w:sz="4" w:space="1" w:color="auto"/>
          <w:right w:val="single" w:sz="4" w:space="4" w:color="auto"/>
        </w:pBdr>
        <w:rPr>
          <w:rFonts w:asciiTheme="minorHAnsi" w:hAnsiTheme="minorHAnsi" w:cs="Calibri"/>
          <w:sz w:val="22"/>
          <w:szCs w:val="22"/>
          <w:lang w:val="en-US" w:eastAsia="zh-CN"/>
        </w:rPr>
      </w:pPr>
      <w:r w:rsidRPr="005F71E6">
        <w:rPr>
          <w:rFonts w:asciiTheme="minorHAnsi" w:hAnsiTheme="minorHAnsi" w:cs="Calibri"/>
          <w:sz w:val="22"/>
          <w:szCs w:val="22"/>
          <w:lang w:val="en-US" w:eastAsia="zh-CN"/>
        </w:rPr>
        <w:t xml:space="preserve"> no shut</w:t>
      </w:r>
      <w:r>
        <w:rPr>
          <w:rFonts w:asciiTheme="minorHAnsi" w:hAnsiTheme="minorHAnsi" w:cs="Calibri"/>
          <w:sz w:val="22"/>
          <w:szCs w:val="22"/>
          <w:lang w:val="en-US" w:eastAsia="zh-CN"/>
        </w:rPr>
        <w:t>down</w:t>
      </w:r>
    </w:p>
    <w:p w14:paraId="1C65FF32" w14:textId="77777777" w:rsidR="003A0812" w:rsidRPr="005F71E6" w:rsidRDefault="003A0812" w:rsidP="003A0812">
      <w:pPr>
        <w:tabs>
          <w:tab w:val="left" w:pos="-1440"/>
          <w:tab w:val="left" w:pos="-720"/>
          <w:tab w:val="left" w:pos="9356"/>
        </w:tabs>
        <w:ind w:right="4"/>
        <w:jc w:val="both"/>
        <w:rPr>
          <w:rFonts w:asciiTheme="minorHAnsi" w:hAnsiTheme="minorHAnsi" w:cs="Arial"/>
          <w:lang w:val="en-US"/>
        </w:rPr>
      </w:pPr>
    </w:p>
    <w:p w14:paraId="0FFBEDAB" w14:textId="77777777" w:rsidR="003A0812" w:rsidRDefault="003A0812" w:rsidP="003A0812">
      <w:pPr>
        <w:tabs>
          <w:tab w:val="left" w:pos="-1440"/>
          <w:tab w:val="left" w:pos="-720"/>
        </w:tabs>
        <w:ind w:right="828"/>
        <w:rPr>
          <w:rFonts w:asciiTheme="minorHAnsi" w:hAnsiTheme="minorHAnsi" w:cstheme="minorHAnsi"/>
          <w:lang w:val="en-US"/>
        </w:rPr>
      </w:pPr>
    </w:p>
    <w:p w14:paraId="4ED97E0E" w14:textId="77777777" w:rsidR="00541B3B" w:rsidRDefault="00541B3B" w:rsidP="003A0812">
      <w:pPr>
        <w:tabs>
          <w:tab w:val="left" w:pos="-1440"/>
          <w:tab w:val="left" w:pos="-720"/>
        </w:tabs>
        <w:ind w:right="828"/>
        <w:rPr>
          <w:rFonts w:asciiTheme="minorHAnsi" w:hAnsiTheme="minorHAnsi" w:cstheme="minorHAnsi"/>
          <w:lang w:val="en-US"/>
        </w:rPr>
      </w:pPr>
    </w:p>
    <w:p w14:paraId="08C5BD20" w14:textId="77777777" w:rsidR="00541B3B" w:rsidRPr="005F71E6" w:rsidRDefault="00541B3B" w:rsidP="003A0812">
      <w:pPr>
        <w:tabs>
          <w:tab w:val="left" w:pos="-1440"/>
          <w:tab w:val="left" w:pos="-720"/>
        </w:tabs>
        <w:ind w:right="828"/>
        <w:rPr>
          <w:rFonts w:asciiTheme="minorHAnsi" w:hAnsiTheme="minorHAnsi" w:cstheme="minorHAnsi"/>
          <w:lang w:val="en-US"/>
        </w:rPr>
      </w:pPr>
    </w:p>
    <w:p w14:paraId="24F52687" w14:textId="77777777" w:rsidR="003A0812" w:rsidRPr="005F71E6" w:rsidRDefault="00DD203F" w:rsidP="003A0812">
      <w:pPr>
        <w:tabs>
          <w:tab w:val="num" w:pos="0"/>
          <w:tab w:val="num" w:pos="720"/>
        </w:tabs>
        <w:ind w:left="720" w:hanging="720"/>
        <w:outlineLvl w:val="2"/>
        <w:rPr>
          <w:rFonts w:asciiTheme="minorHAnsi" w:hAnsiTheme="minorHAnsi" w:cs="Arial"/>
          <w:b/>
          <w:sz w:val="24"/>
          <w:lang w:val="en-US"/>
        </w:rPr>
      </w:pPr>
      <w:bookmarkStart w:id="275" w:name="_Toc358030322"/>
      <w:bookmarkStart w:id="276" w:name="_Toc391543118"/>
      <w:bookmarkStart w:id="277" w:name="_Toc421006025"/>
      <w:bookmarkStart w:id="278" w:name="_Toc85536826"/>
      <w:r w:rsidRPr="005F71E6">
        <w:rPr>
          <w:rFonts w:asciiTheme="minorHAnsi" w:hAnsiTheme="minorHAnsi" w:cs="Arial"/>
          <w:b/>
          <w:sz w:val="24"/>
          <w:lang w:val="en-US"/>
        </w:rPr>
        <w:t>5.4.17</w:t>
      </w:r>
      <w:r w:rsidR="003A0812" w:rsidRPr="005F71E6">
        <w:rPr>
          <w:rFonts w:asciiTheme="minorHAnsi" w:hAnsiTheme="minorHAnsi" w:cs="Arial"/>
          <w:b/>
          <w:sz w:val="24"/>
          <w:lang w:val="en-US"/>
        </w:rPr>
        <w:t xml:space="preserve"> Uplink Routers – </w:t>
      </w:r>
      <w:r w:rsidR="00541B3B">
        <w:rPr>
          <w:rFonts w:asciiTheme="minorHAnsi" w:hAnsiTheme="minorHAnsi" w:cs="Arial"/>
          <w:b/>
          <w:sz w:val="24"/>
          <w:lang w:val="en-US"/>
        </w:rPr>
        <w:t>DGW</w:t>
      </w:r>
      <w:r w:rsidR="003A0812" w:rsidRPr="005F71E6">
        <w:rPr>
          <w:rFonts w:asciiTheme="minorHAnsi" w:hAnsiTheme="minorHAnsi" w:cs="Arial"/>
          <w:b/>
          <w:sz w:val="24"/>
          <w:lang w:val="en-US"/>
        </w:rPr>
        <w:t xml:space="preserve"> </w:t>
      </w:r>
      <w:bookmarkEnd w:id="275"/>
      <w:bookmarkEnd w:id="276"/>
      <w:bookmarkEnd w:id="277"/>
      <w:r w:rsidR="00541B3B">
        <w:rPr>
          <w:rFonts w:asciiTheme="minorHAnsi" w:hAnsiTheme="minorHAnsi" w:cs="Arial"/>
          <w:b/>
          <w:sz w:val="24"/>
          <w:lang w:val="en-US"/>
        </w:rPr>
        <w:t>BGP Configuration</w:t>
      </w:r>
      <w:bookmarkEnd w:id="278"/>
    </w:p>
    <w:p w14:paraId="6BD3E1D5" w14:textId="39DAF3E6" w:rsidR="003A0812" w:rsidRPr="003D5504" w:rsidRDefault="003A0812" w:rsidP="003A0812">
      <w:pPr>
        <w:tabs>
          <w:tab w:val="left" w:pos="-1440"/>
          <w:tab w:val="left" w:pos="-720"/>
          <w:tab w:val="left" w:pos="9356"/>
        </w:tabs>
        <w:ind w:left="426" w:right="4"/>
        <w:jc w:val="both"/>
        <w:rPr>
          <w:rFonts w:asciiTheme="minorHAnsi" w:hAnsiTheme="minorHAnsi" w:cs="Arial"/>
          <w:sz w:val="24"/>
          <w:szCs w:val="24"/>
          <w:lang w:val="en-US"/>
        </w:rPr>
      </w:pPr>
      <w:bookmarkStart w:id="279" w:name="_Hlk31112557"/>
      <w:r w:rsidRPr="003D5504">
        <w:rPr>
          <w:rFonts w:asciiTheme="minorHAnsi" w:hAnsiTheme="minorHAnsi" w:cs="Arial"/>
          <w:sz w:val="24"/>
          <w:szCs w:val="24"/>
          <w:lang w:val="en-US"/>
        </w:rPr>
        <w:t xml:space="preserve">On both </w:t>
      </w:r>
      <w:r>
        <w:rPr>
          <w:rFonts w:asciiTheme="minorHAnsi" w:hAnsiTheme="minorHAnsi" w:cs="Arial"/>
          <w:sz w:val="24"/>
          <w:szCs w:val="24"/>
          <w:highlight w:val="yellow"/>
          <w:lang w:val="en-US"/>
        </w:rPr>
        <w:t/>
      </w:r>
      <w:r w:rsidR="00AA4B85" w:rsidRPr="003D5504">
        <w:rPr>
          <w:rFonts w:asciiTheme="minorHAnsi" w:hAnsiTheme="minorHAnsi" w:cs="Arial"/>
          <w:sz w:val="24"/>
          <w:szCs w:val="24"/>
          <w:lang w:val="en-US"/>
        </w:rPr>
        <w:t xml:space="preserve"> and </w:t>
      </w:r>
      <w:r>
        <w:rPr>
          <w:rFonts w:asciiTheme="minorHAnsi" w:hAnsiTheme="minorHAnsi" w:cs="Arial"/>
          <w:sz w:val="24"/>
          <w:szCs w:val="24"/>
          <w:highlight w:val="yellow"/>
          <w:lang w:val="en-US"/>
        </w:rPr>
        <w:t/>
      </w:r>
      <w:r w:rsidR="00C11118">
        <w:rPr>
          <w:rFonts w:asciiTheme="minorHAnsi" w:hAnsiTheme="minorHAnsi" w:cs="Arial"/>
          <w:sz w:val="24"/>
          <w:szCs w:val="24"/>
          <w:lang w:val="en-US"/>
        </w:rPr>
        <w:t xml:space="preserve"> </w:t>
      </w:r>
      <w:r w:rsidRPr="003D5504">
        <w:rPr>
          <w:rFonts w:asciiTheme="minorHAnsi" w:hAnsiTheme="minorHAnsi" w:cs="Arial"/>
          <w:sz w:val="24"/>
          <w:szCs w:val="24"/>
          <w:lang w:val="en-US"/>
        </w:rPr>
        <w:t xml:space="preserve">add </w:t>
      </w:r>
      <w:r w:rsidR="00541B3B">
        <w:rPr>
          <w:rFonts w:asciiTheme="minorHAnsi" w:hAnsiTheme="minorHAnsi" w:cs="Arial"/>
          <w:sz w:val="24"/>
          <w:szCs w:val="24"/>
          <w:lang w:val="en-US"/>
        </w:rPr>
        <w:t xml:space="preserve">BGP sessions for </w:t>
      </w:r>
      <w:r>
        <w:rPr>
          <w:rFonts w:asciiTheme="minorHAnsi" w:hAnsiTheme="minorHAnsi" w:cs="Arial"/>
          <w:sz w:val="24"/>
          <w:szCs w:val="24"/>
          <w:highlight w:val="yellow"/>
          <w:lang w:val="en-US"/>
        </w:rPr>
        <w:t/>
      </w:r>
      <w:r w:rsidR="00AA4B85" w:rsidRPr="003D5504">
        <w:rPr>
          <w:rFonts w:asciiTheme="minorHAnsi" w:hAnsiTheme="minorHAnsi" w:cs="Arial"/>
          <w:sz w:val="24"/>
          <w:szCs w:val="24"/>
          <w:lang w:val="en-US"/>
        </w:rPr>
        <w:t>.</w:t>
      </w:r>
    </w:p>
    <w:p w14:paraId="3A8B8B96"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1676BFDA" w14:textId="3668FE9C" w:rsidR="009E443F" w:rsidRPr="005F71E6" w:rsidRDefault="008752F3" w:rsidP="009E443F">
      <w:pPr>
        <w:tabs>
          <w:tab w:val="left" w:pos="-1440"/>
          <w:tab w:val="left" w:pos="-720"/>
        </w:tabs>
        <w:ind w:right="828"/>
        <w:rPr>
          <w:rFonts w:asciiTheme="minorHAnsi" w:hAnsiTheme="minorHAnsi" w:cs="Arial"/>
          <w:b/>
          <w:lang w:val="en-CA"/>
        </w:rPr>
      </w:pPr>
      <w:r>
        <w:rPr>
          <w:rFonts w:asciiTheme="minorHAnsi" w:hAnsiTheme="minorHAnsi" w:cs="Arial"/>
          <w:b/>
          <w:highlight w:val="yellow"/>
          <w:lang w:val="en-CA"/>
        </w:rPr>
        <w:t/>
      </w:r>
      <w:r w:rsidR="009E443F" w:rsidRPr="005F71E6">
        <w:rPr>
          <w:rFonts w:asciiTheme="minorHAnsi" w:hAnsiTheme="minorHAnsi" w:cs="Arial"/>
          <w:b/>
          <w:lang w:val="en-CA"/>
        </w:rPr>
        <w:t xml:space="preserve">, </w:t>
      </w:r>
      <w:r>
        <w:rPr>
          <w:rFonts w:asciiTheme="minorHAnsi" w:hAnsiTheme="minorHAnsi" w:cs="Arial"/>
          <w:b/>
          <w:highlight w:val="yellow"/>
          <w:lang w:val="en-CA"/>
        </w:rPr>
        <w:t/>
      </w:r>
    </w:p>
    <w:bookmarkEnd w:id="279"/>
    <w:p w14:paraId="64AAD72C" w14:textId="77777777" w:rsidR="00541B3B" w:rsidRPr="0053436A"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rPr>
      </w:pPr>
      <w:r w:rsidRPr="0053436A">
        <w:rPr>
          <w:rFonts w:asciiTheme="minorHAnsi" w:hAnsiTheme="minorHAnsi" w:cstheme="minorHAnsi"/>
          <w:color w:val="000000"/>
          <w:sz w:val="22"/>
          <w:szCs w:val="22"/>
          <w:lang w:val="en-US"/>
        </w:rPr>
        <w:t>!</w:t>
      </w:r>
    </w:p>
    <w:p w14:paraId="090DB00B"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CA" w:eastAsia="zh-CN"/>
        </w:rPr>
      </w:pPr>
      <w:r w:rsidRPr="005F71E6">
        <w:rPr>
          <w:rFonts w:asciiTheme="minorHAnsi" w:hAnsiTheme="minorHAnsi" w:cstheme="minorHAnsi"/>
          <w:color w:val="000000"/>
          <w:sz w:val="22"/>
          <w:szCs w:val="22"/>
          <w:lang w:val="en-CA" w:eastAsia="zh-CN"/>
        </w:rPr>
        <w:t xml:space="preserve">router </w:t>
      </w:r>
      <w:proofErr w:type="spellStart"/>
      <w:r w:rsidRPr="005F71E6">
        <w:rPr>
          <w:rFonts w:asciiTheme="minorHAnsi" w:hAnsiTheme="minorHAnsi" w:cstheme="minorHAnsi"/>
          <w:color w:val="000000"/>
          <w:sz w:val="22"/>
          <w:szCs w:val="22"/>
          <w:lang w:val="en-CA" w:eastAsia="zh-CN"/>
        </w:rPr>
        <w:t>bgp</w:t>
      </w:r>
      <w:proofErr w:type="spellEnd"/>
      <w:r w:rsidRPr="005F71E6">
        <w:rPr>
          <w:rFonts w:asciiTheme="minorHAnsi" w:hAnsiTheme="minorHAnsi" w:cstheme="minorHAnsi"/>
          <w:color w:val="000000"/>
          <w:sz w:val="22"/>
          <w:szCs w:val="22"/>
          <w:lang w:val="en-CA" w:eastAsia="zh-CN"/>
        </w:rPr>
        <w:t xml:space="preserve"> 812</w:t>
      </w:r>
    </w:p>
    <w:p w14:paraId="6D274F8A" w14:textId="50FD9B59"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CA" w:eastAsia="zh-CN"/>
        </w:rPr>
        <w:t xml:space="preserve"> </w:t>
      </w:r>
      <w:r w:rsidRPr="005F71E6">
        <w:rPr>
          <w:rFonts w:asciiTheme="minorHAnsi" w:hAnsiTheme="minorHAnsi" w:cstheme="minorHAnsi"/>
          <w:color w:val="000000"/>
          <w:sz w:val="22"/>
          <w:szCs w:val="22"/>
          <w:lang w:val="en-US" w:eastAsia="zh-CN"/>
        </w:rPr>
        <w:t xml:space="preserve">neighbor </w:t>
      </w:r>
      <w:proofErr w:type="spellStart"/>
      <w:r w:rsidRPr="005F71E6">
        <w:rPr>
          <w:rFonts w:asciiTheme="minorHAnsi" w:hAnsiTheme="minorHAnsi" w:cs="Arial"/>
          <w:lang w:eastAsia="zh-CN"/>
        </w:rPr>
        <w:t>x.x.x.x</w:t>
      </w:r>
      <w:proofErr w:type="spellEnd"/>
      <w:r w:rsidRPr="005F71E6">
        <w:rPr>
          <w:rFonts w:asciiTheme="minorHAnsi" w:hAnsiTheme="minorHAnsi" w:cs="Arial"/>
          <w:lang w:eastAsia="zh-CN"/>
        </w:rPr>
        <w:t xml:space="preserve">   </w:t>
      </w:r>
      <w:r w:rsidRPr="00541B3B">
        <w:rPr>
          <w:rFonts w:asciiTheme="minorHAnsi" w:hAnsiTheme="minorHAnsi" w:cs="Arial"/>
          <w:highlight w:val="yellow"/>
          <w:lang w:eastAsia="zh-CN"/>
        </w:rPr>
        <w:t>-----</w:t>
      </w:r>
      <w:r w:rsidRPr="00541B3B">
        <w:rPr>
          <w:rFonts w:asciiTheme="minorHAnsi" w:hAnsiTheme="minorHAnsi" w:cs="Arial"/>
          <w:sz w:val="24"/>
          <w:szCs w:val="24"/>
          <w:highlight w:val="yellow"/>
          <w:lang w:val="en-US"/>
        </w:rPr>
        <w:t xml:space="preserve"> </w:t>
      </w:r>
      <w:r>
        <w:rPr>
          <w:rFonts w:asciiTheme="minorHAnsi" w:hAnsiTheme="minorHAnsi" w:cs="Arial"/>
          <w:sz w:val="24"/>
          <w:szCs w:val="24"/>
          <w:highlight w:val="yellow"/>
          <w:lang w:val="en-US"/>
        </w:rPr>
        <w:t/>
      </w:r>
      <w:r w:rsidR="00097DA5">
        <w:rPr>
          <w:rFonts w:asciiTheme="minorHAnsi" w:hAnsiTheme="minorHAnsi" w:cs="Arial"/>
          <w:sz w:val="24"/>
          <w:szCs w:val="24"/>
          <w:highlight w:val="yellow"/>
          <w:lang w:val="en-US"/>
        </w:rPr>
        <w:t xml:space="preserve"> </w:t>
      </w:r>
      <w:r w:rsidRPr="005F71E6">
        <w:rPr>
          <w:rFonts w:asciiTheme="minorHAnsi" w:hAnsiTheme="minorHAnsi" w:cs="Arial"/>
          <w:highlight w:val="yellow"/>
          <w:lang w:eastAsia="zh-CN"/>
        </w:rPr>
        <w:t>loopback 0</w:t>
      </w:r>
      <w:r w:rsidRPr="005F71E6">
        <w:rPr>
          <w:rFonts w:asciiTheme="minorHAnsi" w:hAnsiTheme="minorHAnsi" w:cstheme="minorHAnsi"/>
          <w:color w:val="000000"/>
          <w:sz w:val="22"/>
          <w:szCs w:val="22"/>
          <w:lang w:val="en-US" w:eastAsia="zh-CN"/>
        </w:rPr>
        <w:t xml:space="preserve">          </w:t>
      </w:r>
    </w:p>
    <w:p w14:paraId="18234E28"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use neighbor-group AGW_IPV4</w:t>
      </w:r>
    </w:p>
    <w:p w14:paraId="1D7A1319" w14:textId="78CBBC81"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description </w:t>
      </w:r>
      <w:r>
        <w:rPr>
          <w:rFonts w:asciiTheme="minorHAnsi" w:hAnsiTheme="minorHAnsi" w:cs="Arial"/>
          <w:sz w:val="24"/>
          <w:szCs w:val="24"/>
          <w:highlight w:val="yellow"/>
          <w:lang w:val="en-US"/>
        </w:rPr>
        <w:t/>
      </w:r>
    </w:p>
    <w:p w14:paraId="6F3B7341"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w:t>
      </w:r>
    </w:p>
    <w:p w14:paraId="56C18843"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eastAsia="zh-CN"/>
        </w:rPr>
      </w:pPr>
      <w:r w:rsidRPr="005F71E6">
        <w:rPr>
          <w:rFonts w:asciiTheme="minorHAnsi" w:hAnsiTheme="minorHAnsi" w:cstheme="minorHAnsi"/>
          <w:color w:val="000000"/>
          <w:sz w:val="22"/>
          <w:szCs w:val="22"/>
          <w:lang w:val="en-US" w:eastAsia="zh-CN"/>
        </w:rPr>
        <w:t xml:space="preserve">neighbor </w:t>
      </w:r>
      <w:proofErr w:type="spellStart"/>
      <w:r w:rsidRPr="005F71E6">
        <w:rPr>
          <w:rFonts w:asciiTheme="minorHAnsi" w:hAnsiTheme="minorHAnsi" w:cstheme="minorHAnsi"/>
          <w:color w:val="000000"/>
          <w:sz w:val="22"/>
          <w:szCs w:val="22"/>
          <w:lang w:val="en-US" w:eastAsia="zh-CN"/>
        </w:rPr>
        <w:t>x.x.x.x.x.x.x</w:t>
      </w:r>
      <w:proofErr w:type="spellEnd"/>
      <w:r w:rsidRPr="005F71E6">
        <w:rPr>
          <w:rFonts w:asciiTheme="minorHAnsi" w:hAnsiTheme="minorHAnsi" w:cstheme="minorHAnsi"/>
          <w:color w:val="000000"/>
          <w:sz w:val="22"/>
          <w:szCs w:val="22"/>
          <w:lang w:val="en-US" w:eastAsia="zh-CN"/>
        </w:rPr>
        <w:t xml:space="preserve">   </w:t>
      </w:r>
      <w:r w:rsidRPr="005F71E6">
        <w:rPr>
          <w:rFonts w:asciiTheme="minorHAnsi" w:hAnsiTheme="minorHAnsi" w:cstheme="minorHAnsi"/>
          <w:color w:val="000000"/>
          <w:sz w:val="22"/>
          <w:szCs w:val="22"/>
          <w:lang w:val="en-US" w:eastAsia="zh-CN"/>
        </w:rPr>
        <w:sym w:font="Wingdings" w:char="F0DF"/>
      </w:r>
      <w:r w:rsidRPr="005F71E6">
        <w:rPr>
          <w:rFonts w:asciiTheme="minorHAnsi" w:hAnsiTheme="minorHAnsi"/>
        </w:rPr>
        <w:t xml:space="preserve"> </w:t>
      </w:r>
      <w:r w:rsidRPr="005F71E6">
        <w:rPr>
          <w:rFonts w:asciiTheme="minorHAnsi" w:hAnsiTheme="minorHAnsi" w:cstheme="minorHAnsi"/>
          <w:color w:val="000000"/>
          <w:sz w:val="22"/>
          <w:szCs w:val="22"/>
          <w:highlight w:val="yellow"/>
          <w:lang w:val="en-US" w:eastAsia="zh-CN"/>
        </w:rPr>
        <w:t>AGW-SYSTEM-ADDRESS-IPv6</w:t>
      </w:r>
    </w:p>
    <w:p w14:paraId="599551B9"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use neighbor-group AGW_IPV6</w:t>
      </w:r>
    </w:p>
    <w:p w14:paraId="506D08D0" w14:textId="6BD6522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description </w:t>
      </w:r>
      <w:r>
        <w:rPr>
          <w:rFonts w:asciiTheme="minorHAnsi" w:hAnsiTheme="minorHAnsi" w:cs="Arial"/>
          <w:sz w:val="24"/>
          <w:szCs w:val="24"/>
          <w:highlight w:val="yellow"/>
          <w:lang w:val="en-US"/>
        </w:rPr>
        <w:t/>
      </w:r>
    </w:p>
    <w:p w14:paraId="01F7EEE7"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 xml:space="preserve"> !</w:t>
      </w:r>
    </w:p>
    <w:p w14:paraId="1F94D781" w14:textId="77777777" w:rsidR="00541B3B" w:rsidRPr="005F71E6" w:rsidRDefault="00541B3B" w:rsidP="00541B3B">
      <w:pPr>
        <w:pBdr>
          <w:top w:val="single" w:sz="4" w:space="1" w:color="auto"/>
          <w:left w:val="single" w:sz="4" w:space="0" w:color="auto"/>
          <w:bottom w:val="single" w:sz="4" w:space="1" w:color="auto"/>
          <w:right w:val="single" w:sz="4" w:space="4" w:color="auto"/>
        </w:pBdr>
        <w:ind w:left="432"/>
        <w:rPr>
          <w:rFonts w:asciiTheme="minorHAnsi" w:hAnsiTheme="minorHAnsi" w:cstheme="minorHAnsi"/>
          <w:color w:val="000000"/>
          <w:sz w:val="22"/>
          <w:szCs w:val="22"/>
          <w:lang w:val="en-US" w:eastAsia="zh-CN"/>
        </w:rPr>
      </w:pPr>
      <w:r w:rsidRPr="005F71E6">
        <w:rPr>
          <w:rFonts w:asciiTheme="minorHAnsi" w:hAnsiTheme="minorHAnsi" w:cstheme="minorHAnsi"/>
          <w:color w:val="000000"/>
          <w:sz w:val="22"/>
          <w:szCs w:val="22"/>
          <w:lang w:val="en-US" w:eastAsia="zh-CN"/>
        </w:rPr>
        <w:t>!</w:t>
      </w:r>
    </w:p>
    <w:p w14:paraId="2C1C4390" w14:textId="77777777" w:rsidR="003A0812" w:rsidRPr="005F71E6" w:rsidRDefault="003A0812" w:rsidP="003A0812">
      <w:pPr>
        <w:rPr>
          <w:rFonts w:asciiTheme="minorHAnsi" w:hAnsiTheme="minorHAnsi"/>
          <w:color w:val="0000FF"/>
        </w:rPr>
      </w:pPr>
    </w:p>
    <w:p w14:paraId="5358B1AB" w14:textId="77777777" w:rsidR="003A0812" w:rsidRPr="005F71E6" w:rsidRDefault="003A0812" w:rsidP="003A0812">
      <w:pPr>
        <w:rPr>
          <w:rFonts w:asciiTheme="minorHAnsi" w:hAnsiTheme="minorHAnsi"/>
          <w:color w:val="0000FF"/>
        </w:rPr>
      </w:pPr>
    </w:p>
    <w:p w14:paraId="0CA4DC78" w14:textId="77777777" w:rsidR="00DD203F" w:rsidRPr="005F71E6" w:rsidRDefault="00DD203F" w:rsidP="00DD203F">
      <w:pPr>
        <w:pStyle w:val="Heading3"/>
        <w:tabs>
          <w:tab w:val="num" w:pos="0"/>
        </w:tabs>
        <w:rPr>
          <w:rFonts w:asciiTheme="minorHAnsi" w:hAnsiTheme="minorHAnsi" w:cs="Arial"/>
        </w:rPr>
      </w:pPr>
      <w:bookmarkStart w:id="280" w:name="_Toc358030323"/>
      <w:bookmarkStart w:id="281" w:name="_Toc391543119"/>
      <w:bookmarkStart w:id="282" w:name="_Toc491782976"/>
      <w:bookmarkStart w:id="283" w:name="_Toc493085110"/>
      <w:bookmarkStart w:id="284" w:name="_Toc85536827"/>
      <w:r w:rsidRPr="005F71E6">
        <w:rPr>
          <w:rFonts w:asciiTheme="minorHAnsi" w:hAnsiTheme="minorHAnsi" w:cs="Arial"/>
        </w:rPr>
        <w:t xml:space="preserve">5.4.18 Uplink Routers – </w:t>
      </w:r>
      <w:r w:rsidR="00541B3B">
        <w:rPr>
          <w:rFonts w:asciiTheme="minorHAnsi" w:hAnsiTheme="minorHAnsi" w:cs="Arial"/>
        </w:rPr>
        <w:t>DGW</w:t>
      </w:r>
      <w:r w:rsidRPr="005F71E6">
        <w:rPr>
          <w:rFonts w:asciiTheme="minorHAnsi" w:hAnsiTheme="minorHAnsi" w:cs="Arial"/>
        </w:rPr>
        <w:t xml:space="preserve"> LDP Configuration</w:t>
      </w:r>
      <w:bookmarkEnd w:id="280"/>
      <w:bookmarkEnd w:id="281"/>
      <w:bookmarkEnd w:id="282"/>
      <w:bookmarkEnd w:id="283"/>
      <w:bookmarkEnd w:id="284"/>
    </w:p>
    <w:p w14:paraId="2BAA97ED" w14:textId="0245639F" w:rsidR="0080245B" w:rsidRPr="0080245B" w:rsidRDefault="0080245B" w:rsidP="0080245B">
      <w:pPr>
        <w:rPr>
          <w:rFonts w:asciiTheme="minorHAnsi" w:hAnsiTheme="minorHAnsi" w:cs="Arial"/>
          <w:lang w:val="en-US"/>
        </w:rPr>
      </w:pPr>
      <w:r w:rsidRPr="0080245B">
        <w:rPr>
          <w:rFonts w:asciiTheme="minorHAnsi" w:hAnsiTheme="minorHAnsi" w:cs="Arial"/>
          <w:lang w:val="en-US"/>
        </w:rPr>
        <w:t xml:space="preserve">On both </w:t>
      </w:r>
      <w:r>
        <w:rPr>
          <w:rFonts w:asciiTheme="minorHAnsi" w:hAnsiTheme="minorHAnsi" w:cs="Arial"/>
          <w:highlight w:val="yellow"/>
          <w:lang w:val="en-US"/>
        </w:rPr>
        <w:t/>
      </w:r>
      <w:r w:rsidR="008752F3">
        <w:rPr>
          <w:rFonts w:asciiTheme="minorHAnsi" w:hAnsiTheme="minorHAnsi" w:cs="Arial"/>
          <w:lang w:val="en-US"/>
        </w:rPr>
        <w:t xml:space="preserve"> </w:t>
      </w:r>
      <w:r w:rsidRPr="0080245B">
        <w:rPr>
          <w:rFonts w:asciiTheme="minorHAnsi" w:hAnsiTheme="minorHAnsi" w:cs="Arial"/>
          <w:lang w:val="en-US"/>
        </w:rPr>
        <w:t xml:space="preserve">and </w:t>
      </w:r>
      <w:r>
        <w:rPr>
          <w:rFonts w:asciiTheme="minorHAnsi" w:hAnsiTheme="minorHAnsi" w:cs="Arial"/>
          <w:highlight w:val="yellow"/>
          <w:lang w:val="en-US"/>
        </w:rPr>
        <w:t/>
      </w:r>
      <w:r w:rsidR="00C11118">
        <w:rPr>
          <w:rFonts w:asciiTheme="minorHAnsi" w:hAnsiTheme="minorHAnsi" w:cs="Arial"/>
          <w:lang w:val="en-US"/>
        </w:rPr>
        <w:t xml:space="preserve"> </w:t>
      </w:r>
      <w:r w:rsidRPr="0080245B">
        <w:rPr>
          <w:rFonts w:asciiTheme="minorHAnsi" w:hAnsiTheme="minorHAnsi" w:cs="Arial"/>
          <w:lang w:val="en-US"/>
        </w:rPr>
        <w:t xml:space="preserve">add </w:t>
      </w:r>
      <w:r w:rsidR="00541B3B">
        <w:rPr>
          <w:rFonts w:asciiTheme="minorHAnsi" w:hAnsiTheme="minorHAnsi" w:cs="Arial"/>
          <w:lang w:val="en-US"/>
        </w:rPr>
        <w:t>LDP sessions for</w:t>
      </w:r>
      <w:r w:rsidRPr="0080245B">
        <w:rPr>
          <w:rFonts w:asciiTheme="minorHAnsi" w:hAnsiTheme="minorHAnsi" w:cs="Arial"/>
          <w:lang w:val="en-US"/>
        </w:rPr>
        <w:t xml:space="preserve"> </w:t>
      </w:r>
      <w:r>
        <w:rPr>
          <w:rFonts w:asciiTheme="minorHAnsi" w:hAnsiTheme="minorHAnsi" w:cs="Arial"/>
          <w:highlight w:val="yellow"/>
          <w:lang w:val="en-US"/>
        </w:rPr>
        <w:t/>
      </w:r>
      <w:r w:rsidRPr="0080245B">
        <w:rPr>
          <w:rFonts w:asciiTheme="minorHAnsi" w:hAnsiTheme="minorHAnsi" w:cs="Arial"/>
          <w:lang w:val="en-US"/>
        </w:rPr>
        <w:t>.</w:t>
      </w:r>
    </w:p>
    <w:p w14:paraId="4A9318A4" w14:textId="77777777" w:rsidR="0080245B" w:rsidRPr="0080245B" w:rsidRDefault="0080245B" w:rsidP="0080245B">
      <w:pPr>
        <w:rPr>
          <w:rFonts w:asciiTheme="minorHAnsi" w:hAnsiTheme="minorHAnsi" w:cs="Arial"/>
          <w:lang w:val="en-US"/>
        </w:rPr>
      </w:pPr>
    </w:p>
    <w:p w14:paraId="0825389A" w14:textId="6E2EE6B2" w:rsidR="00DD203F" w:rsidRPr="0080245B" w:rsidRDefault="008752F3" w:rsidP="0080245B">
      <w:pPr>
        <w:rPr>
          <w:rFonts w:asciiTheme="minorHAnsi" w:hAnsiTheme="minorHAnsi" w:cs="Arial"/>
          <w:b/>
          <w:lang w:val="en-CA"/>
        </w:rPr>
      </w:pPr>
      <w:r>
        <w:rPr>
          <w:rFonts w:asciiTheme="minorHAnsi" w:hAnsiTheme="minorHAnsi" w:cs="Arial"/>
          <w:b/>
          <w:highlight w:val="yellow"/>
          <w:lang w:val="en-US"/>
        </w:rPr>
        <w:t/>
      </w:r>
      <w:r w:rsidR="0080245B" w:rsidRPr="0080245B">
        <w:rPr>
          <w:rFonts w:asciiTheme="minorHAnsi" w:hAnsiTheme="minorHAnsi" w:cs="Arial"/>
          <w:b/>
          <w:lang w:val="en-US"/>
        </w:rPr>
        <w:t xml:space="preserve">, </w:t>
      </w:r>
      <w:r>
        <w:rPr>
          <w:rFonts w:asciiTheme="minorHAnsi" w:hAnsiTheme="minorHAnsi" w:cs="Arial"/>
          <w:b/>
          <w:highlight w:val="yellow"/>
          <w:lang w:val="en-US"/>
        </w:rPr>
        <w:t/>
      </w:r>
    </w:p>
    <w:p w14:paraId="16F92A70" w14:textId="77777777" w:rsidR="0080245B" w:rsidRPr="005F71E6" w:rsidRDefault="0080245B" w:rsidP="00DD203F">
      <w:pPr>
        <w:rPr>
          <w:rFonts w:asciiTheme="minorHAnsi" w:hAnsiTheme="minorHAnsi"/>
          <w:color w:val="0000FF"/>
        </w:rPr>
      </w:pPr>
    </w:p>
    <w:p w14:paraId="6FDDD0E5" w14:textId="77777777" w:rsidR="00DD203F" w:rsidRPr="005F71E6" w:rsidRDefault="00DD203F" w:rsidP="00DD203F">
      <w:pPr>
        <w:pStyle w:val="Computer"/>
        <w:pBdr>
          <w:top w:val="single" w:sz="4" w:space="1" w:color="auto"/>
          <w:left w:val="single" w:sz="4" w:space="0" w:color="auto"/>
          <w:bottom w:val="single" w:sz="4" w:space="0" w:color="auto"/>
          <w:right w:val="single" w:sz="4" w:space="4" w:color="auto"/>
        </w:pBdr>
        <w:rPr>
          <w:rFonts w:asciiTheme="minorHAnsi" w:hAnsiTheme="minorHAnsi" w:cstheme="minorHAnsi"/>
          <w:sz w:val="22"/>
          <w:szCs w:val="22"/>
          <w:lang w:val="en-US"/>
        </w:rPr>
      </w:pPr>
    </w:p>
    <w:p w14:paraId="2BA3C29A" w14:textId="77777777" w:rsidR="00541B3B" w:rsidRPr="005F71E6" w:rsidRDefault="00541B3B" w:rsidP="00541B3B">
      <w:pPr>
        <w:pStyle w:val="Computer"/>
        <w:pBdr>
          <w:top w:val="single" w:sz="4" w:space="1" w:color="auto"/>
          <w:left w:val="single" w:sz="4" w:space="0" w:color="auto"/>
          <w:bottom w:val="single" w:sz="4" w:space="0"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w:t>
      </w:r>
    </w:p>
    <w:p w14:paraId="446D4684" w14:textId="77777777" w:rsidR="00541B3B" w:rsidRPr="005F71E6" w:rsidRDefault="00541B3B" w:rsidP="00541B3B">
      <w:pPr>
        <w:pStyle w:val="Computer"/>
        <w:pBdr>
          <w:top w:val="single" w:sz="4" w:space="1" w:color="auto"/>
          <w:left w:val="single" w:sz="4" w:space="0" w:color="auto"/>
          <w:bottom w:val="single" w:sz="4" w:space="0" w:color="auto"/>
          <w:right w:val="single" w:sz="4" w:space="4" w:color="auto"/>
        </w:pBdr>
        <w:rPr>
          <w:rFonts w:asciiTheme="minorHAnsi" w:hAnsiTheme="minorHAnsi" w:cstheme="minorHAnsi"/>
          <w:sz w:val="22"/>
          <w:szCs w:val="22"/>
          <w:lang w:val="en-US"/>
        </w:rPr>
      </w:pPr>
      <w:proofErr w:type="spellStart"/>
      <w:r w:rsidRPr="005F71E6">
        <w:rPr>
          <w:rFonts w:asciiTheme="minorHAnsi" w:hAnsiTheme="minorHAnsi" w:cstheme="minorHAnsi"/>
          <w:sz w:val="22"/>
          <w:szCs w:val="22"/>
          <w:lang w:val="en-US"/>
        </w:rPr>
        <w:t>mpls</w:t>
      </w:r>
      <w:proofErr w:type="spellEnd"/>
      <w:r w:rsidRPr="005F71E6">
        <w:rPr>
          <w:rFonts w:asciiTheme="minorHAnsi" w:hAnsiTheme="minorHAnsi" w:cstheme="minorHAnsi"/>
          <w:sz w:val="22"/>
          <w:szCs w:val="22"/>
          <w:lang w:val="en-US"/>
        </w:rPr>
        <w:t xml:space="preserve"> </w:t>
      </w:r>
      <w:proofErr w:type="spellStart"/>
      <w:r w:rsidRPr="005F71E6">
        <w:rPr>
          <w:rFonts w:asciiTheme="minorHAnsi" w:hAnsiTheme="minorHAnsi" w:cstheme="minorHAnsi"/>
          <w:sz w:val="22"/>
          <w:szCs w:val="22"/>
          <w:lang w:val="en-US"/>
        </w:rPr>
        <w:t>ldp</w:t>
      </w:r>
      <w:proofErr w:type="spellEnd"/>
    </w:p>
    <w:p w14:paraId="2F37151D" w14:textId="77777777" w:rsidR="00541B3B" w:rsidRPr="005F71E6" w:rsidRDefault="00541B3B" w:rsidP="00541B3B">
      <w:pPr>
        <w:pStyle w:val="Computer"/>
        <w:pBdr>
          <w:top w:val="single" w:sz="4" w:space="1" w:color="auto"/>
          <w:left w:val="single" w:sz="4" w:space="0" w:color="auto"/>
          <w:bottom w:val="single" w:sz="4" w:space="0"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neighbor </w:t>
      </w:r>
      <w:r w:rsidRPr="005F71E6">
        <w:rPr>
          <w:rFonts w:asciiTheme="minorHAnsi" w:hAnsiTheme="minorHAnsi" w:cstheme="minorHAnsi"/>
          <w:sz w:val="22"/>
          <w:szCs w:val="22"/>
          <w:highlight w:val="yellow"/>
          <w:lang w:val="en-US"/>
        </w:rPr>
        <w:t>&lt;AGW-ipv4-System-address&gt;</w:t>
      </w:r>
      <w:r w:rsidRPr="005F71E6">
        <w:rPr>
          <w:rFonts w:asciiTheme="minorHAnsi" w:hAnsiTheme="minorHAnsi" w:cstheme="minorHAnsi"/>
          <w:sz w:val="22"/>
          <w:szCs w:val="22"/>
          <w:lang w:val="en-US"/>
        </w:rPr>
        <w:t xml:space="preserve"> password </w:t>
      </w:r>
      <w:r w:rsidRPr="005F71E6">
        <w:rPr>
          <w:rFonts w:asciiTheme="minorHAnsi" w:hAnsiTheme="minorHAnsi" w:cstheme="minorHAnsi"/>
          <w:sz w:val="22"/>
          <w:szCs w:val="22"/>
          <w:highlight w:val="yellow"/>
          <w:lang w:val="en-US"/>
        </w:rPr>
        <w:t>&lt;</w:t>
      </w:r>
      <w:proofErr w:type="spellStart"/>
      <w:r w:rsidRPr="005F71E6">
        <w:rPr>
          <w:rFonts w:asciiTheme="minorHAnsi" w:hAnsiTheme="minorHAnsi" w:cstheme="minorHAnsi"/>
          <w:sz w:val="22"/>
          <w:szCs w:val="22"/>
          <w:highlight w:val="yellow"/>
          <w:lang w:val="en-US"/>
        </w:rPr>
        <w:t>ldp</w:t>
      </w:r>
      <w:proofErr w:type="spellEnd"/>
      <w:r w:rsidRPr="005F71E6">
        <w:rPr>
          <w:rFonts w:asciiTheme="minorHAnsi" w:hAnsiTheme="minorHAnsi" w:cstheme="minorHAnsi"/>
          <w:sz w:val="22"/>
          <w:szCs w:val="22"/>
          <w:highlight w:val="yellow"/>
          <w:lang w:val="en-US"/>
        </w:rPr>
        <w:t xml:space="preserve"> password&gt;</w:t>
      </w:r>
      <w:r w:rsidRPr="005F71E6">
        <w:rPr>
          <w:rFonts w:asciiTheme="minorHAnsi" w:hAnsiTheme="minorHAnsi" w:cstheme="minorHAnsi"/>
          <w:sz w:val="22"/>
          <w:szCs w:val="22"/>
          <w:lang w:val="en-US"/>
        </w:rPr>
        <w:t xml:space="preserve"> </w:t>
      </w:r>
    </w:p>
    <w:p w14:paraId="6F31C73C" w14:textId="77777777" w:rsidR="00DD203F" w:rsidRPr="005F71E6" w:rsidRDefault="00DD203F" w:rsidP="00DD203F">
      <w:pPr>
        <w:pStyle w:val="Computer"/>
        <w:pBdr>
          <w:top w:val="single" w:sz="4" w:space="1" w:color="auto"/>
          <w:left w:val="single" w:sz="4" w:space="0" w:color="auto"/>
          <w:bottom w:val="single" w:sz="4" w:space="0"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
    <w:p w14:paraId="63B5307F" w14:textId="77777777" w:rsidR="00DD203F" w:rsidRPr="005F71E6" w:rsidRDefault="00DD203F" w:rsidP="00DD203F">
      <w:pPr>
        <w:rPr>
          <w:rFonts w:asciiTheme="minorHAnsi" w:hAnsiTheme="minorHAnsi"/>
          <w:color w:val="0000FF"/>
        </w:rPr>
      </w:pPr>
    </w:p>
    <w:p w14:paraId="391260F6" w14:textId="77777777" w:rsidR="00DD203F" w:rsidRPr="005F71E6" w:rsidRDefault="00DD203F" w:rsidP="00DD203F">
      <w:pPr>
        <w:rPr>
          <w:rFonts w:asciiTheme="minorHAnsi" w:hAnsiTheme="minorHAnsi"/>
          <w:color w:val="0000FF"/>
        </w:rPr>
      </w:pPr>
    </w:p>
    <w:p w14:paraId="111E9BA1" w14:textId="77777777" w:rsidR="00DD203F" w:rsidRPr="005F71E6" w:rsidRDefault="00DD203F" w:rsidP="00DD203F">
      <w:pPr>
        <w:pStyle w:val="Heading3"/>
        <w:tabs>
          <w:tab w:val="num" w:pos="0"/>
          <w:tab w:val="num" w:pos="810"/>
        </w:tabs>
        <w:rPr>
          <w:rFonts w:asciiTheme="minorHAnsi" w:hAnsiTheme="minorHAnsi" w:cs="Arial"/>
        </w:rPr>
      </w:pPr>
      <w:bookmarkStart w:id="285" w:name="_Toc358030324"/>
      <w:bookmarkStart w:id="286" w:name="_Toc391543120"/>
      <w:bookmarkStart w:id="287" w:name="_Toc491782977"/>
      <w:bookmarkStart w:id="288" w:name="_Toc493085111"/>
      <w:bookmarkStart w:id="289" w:name="_Toc85536828"/>
      <w:r w:rsidRPr="005F71E6">
        <w:rPr>
          <w:rFonts w:asciiTheme="minorHAnsi" w:hAnsiTheme="minorHAnsi" w:cs="Arial"/>
        </w:rPr>
        <w:t xml:space="preserve">5.4.19 Uplink Routers – </w:t>
      </w:r>
      <w:r w:rsidR="00541B3B">
        <w:rPr>
          <w:rFonts w:asciiTheme="minorHAnsi" w:hAnsiTheme="minorHAnsi" w:cs="Arial"/>
        </w:rPr>
        <w:t>DGW</w:t>
      </w:r>
      <w:r w:rsidRPr="005F71E6">
        <w:rPr>
          <w:rFonts w:asciiTheme="minorHAnsi" w:hAnsiTheme="minorHAnsi" w:cs="Arial"/>
        </w:rPr>
        <w:t xml:space="preserve"> </w:t>
      </w:r>
      <w:r w:rsidR="00541B3B">
        <w:rPr>
          <w:rFonts w:asciiTheme="minorHAnsi" w:hAnsiTheme="minorHAnsi" w:cs="Arial"/>
        </w:rPr>
        <w:t>Configuration</w:t>
      </w:r>
      <w:bookmarkEnd w:id="285"/>
      <w:bookmarkEnd w:id="286"/>
      <w:bookmarkEnd w:id="287"/>
      <w:bookmarkEnd w:id="288"/>
      <w:bookmarkEnd w:id="289"/>
    </w:p>
    <w:p w14:paraId="5E45364B" w14:textId="53002F91" w:rsidR="00DD203F" w:rsidRPr="005F71E6" w:rsidRDefault="00DD203F" w:rsidP="00DD203F">
      <w:pPr>
        <w:tabs>
          <w:tab w:val="left" w:pos="-1440"/>
          <w:tab w:val="left" w:pos="-720"/>
        </w:tabs>
        <w:ind w:right="828"/>
        <w:rPr>
          <w:rFonts w:asciiTheme="minorHAnsi" w:hAnsiTheme="minorHAnsi" w:cs="Arial"/>
          <w:b/>
        </w:rPr>
      </w:pPr>
      <w:r w:rsidRPr="005F71E6">
        <w:rPr>
          <w:rFonts w:asciiTheme="minorHAnsi" w:hAnsiTheme="minorHAnsi" w:cs="Arial"/>
          <w:lang w:val="en-US"/>
        </w:rPr>
        <w:lastRenderedPageBreak/>
        <w:t xml:space="preserve">On both </w:t>
      </w:r>
      <w:r>
        <w:rPr>
          <w:rFonts w:asciiTheme="minorHAnsi" w:hAnsiTheme="minorHAnsi" w:cs="Arial"/>
          <w:highlight w:val="yellow"/>
          <w:lang w:val="en-US"/>
        </w:rPr>
        <w:t/>
      </w:r>
      <w:r w:rsidR="008752F3">
        <w:rPr>
          <w:rFonts w:asciiTheme="minorHAnsi" w:hAnsiTheme="minorHAnsi" w:cs="Arial"/>
          <w:lang w:val="en-US"/>
        </w:rPr>
        <w:t xml:space="preserve"> </w:t>
      </w:r>
      <w:r w:rsidR="006B4554" w:rsidRPr="005F71E6">
        <w:rPr>
          <w:rFonts w:asciiTheme="minorHAnsi" w:hAnsiTheme="minorHAnsi" w:cs="Arial"/>
          <w:lang w:val="en-US"/>
        </w:rPr>
        <w:t xml:space="preserve">and </w:t>
      </w:r>
      <w:r>
        <w:rPr>
          <w:rFonts w:asciiTheme="minorHAnsi" w:hAnsiTheme="minorHAnsi" w:cs="Arial"/>
          <w:highlight w:val="yellow"/>
          <w:lang w:val="en-US"/>
        </w:rPr>
        <w:t/>
      </w:r>
      <w:r w:rsidR="00C11118">
        <w:rPr>
          <w:rFonts w:asciiTheme="minorHAnsi" w:hAnsiTheme="minorHAnsi" w:cs="Arial"/>
          <w:lang w:val="en-US"/>
        </w:rPr>
        <w:t xml:space="preserve"> </w:t>
      </w:r>
      <w:r w:rsidRPr="005F71E6">
        <w:rPr>
          <w:rFonts w:asciiTheme="minorHAnsi" w:hAnsiTheme="minorHAnsi" w:cs="Arial"/>
          <w:lang w:val="en-US"/>
        </w:rPr>
        <w:t xml:space="preserve">add configuration interfaces connected to </w:t>
      </w:r>
      <w:r>
        <w:rPr>
          <w:rFonts w:asciiTheme="minorHAnsi" w:hAnsiTheme="minorHAnsi" w:cs="Arial"/>
          <w:highlight w:val="yellow"/>
          <w:lang w:val="en-US"/>
        </w:rPr>
        <w:t/>
      </w:r>
      <w:r w:rsidR="00097DA5">
        <w:rPr>
          <w:rFonts w:asciiTheme="minorHAnsi" w:hAnsiTheme="minorHAnsi" w:cs="Arial"/>
          <w:lang w:val="en-US"/>
        </w:rPr>
        <w:t xml:space="preserve"> </w:t>
      </w:r>
      <w:r w:rsidRPr="005F71E6">
        <w:rPr>
          <w:rFonts w:asciiTheme="minorHAnsi" w:hAnsiTheme="minorHAnsi" w:cs="Arial"/>
          <w:b/>
        </w:rPr>
        <w:t>to routing protocols.</w:t>
      </w:r>
    </w:p>
    <w:p w14:paraId="2040CE0A" w14:textId="77777777" w:rsidR="00DD203F" w:rsidRPr="005F71E6" w:rsidRDefault="00DD203F" w:rsidP="00DD203F">
      <w:pPr>
        <w:tabs>
          <w:tab w:val="left" w:pos="-1440"/>
          <w:tab w:val="left" w:pos="-720"/>
        </w:tabs>
        <w:ind w:right="828"/>
        <w:rPr>
          <w:rFonts w:asciiTheme="minorHAnsi" w:hAnsiTheme="minorHAnsi" w:cs="Arial"/>
          <w:b/>
          <w:lang w:val="en-CA"/>
        </w:rPr>
      </w:pPr>
    </w:p>
    <w:p w14:paraId="712D1399" w14:textId="48A89D33" w:rsidR="007B7B55" w:rsidRPr="005F71E6" w:rsidRDefault="008752F3" w:rsidP="00DD203F">
      <w:pPr>
        <w:tabs>
          <w:tab w:val="left" w:pos="-1440"/>
          <w:tab w:val="left" w:pos="-720"/>
        </w:tabs>
        <w:ind w:right="828"/>
        <w:rPr>
          <w:rFonts w:asciiTheme="minorHAnsi" w:hAnsiTheme="minorHAnsi" w:cs="Arial"/>
          <w:b/>
          <w:lang w:val="en-CA"/>
        </w:rPr>
      </w:pPr>
      <w:r>
        <w:rPr>
          <w:rFonts w:asciiTheme="minorHAnsi" w:hAnsiTheme="minorHAnsi" w:cs="Arial"/>
          <w:b/>
          <w:highlight w:val="yellow"/>
          <w:lang w:val="en-CA"/>
        </w:rPr>
        <w:t/>
      </w:r>
      <w:r w:rsidR="007B7B55" w:rsidRPr="007B7B55">
        <w:rPr>
          <w:rFonts w:asciiTheme="minorHAnsi" w:hAnsiTheme="minorHAnsi" w:cs="Arial"/>
          <w:b/>
          <w:lang w:val="en-CA"/>
        </w:rPr>
        <w:t xml:space="preserve">, </w:t>
      </w:r>
      <w:r>
        <w:rPr>
          <w:rFonts w:asciiTheme="minorHAnsi" w:hAnsiTheme="minorHAnsi" w:cs="Arial"/>
          <w:b/>
          <w:highlight w:val="yellow"/>
          <w:lang w:val="en-CA"/>
        </w:rPr>
        <w:t/>
      </w:r>
    </w:p>
    <w:p w14:paraId="6955B6BC"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router </w:t>
      </w:r>
      <w:proofErr w:type="spellStart"/>
      <w:r w:rsidRPr="005F71E6">
        <w:rPr>
          <w:rFonts w:asciiTheme="minorHAnsi" w:hAnsiTheme="minorHAnsi" w:cstheme="minorHAnsi"/>
          <w:sz w:val="22"/>
          <w:szCs w:val="22"/>
          <w:lang w:val="en-US"/>
        </w:rPr>
        <w:t>ospf</w:t>
      </w:r>
      <w:proofErr w:type="spellEnd"/>
      <w:r w:rsidRPr="005F71E6">
        <w:rPr>
          <w:rFonts w:asciiTheme="minorHAnsi" w:hAnsiTheme="minorHAnsi" w:cstheme="minorHAnsi"/>
          <w:sz w:val="22"/>
          <w:szCs w:val="22"/>
          <w:lang w:val="en-US"/>
        </w:rPr>
        <w:t xml:space="preserve"> 812</w:t>
      </w:r>
    </w:p>
    <w:p w14:paraId="185048B4"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area 0.0.0.0</w:t>
      </w:r>
    </w:p>
    <w:p w14:paraId="5B01E546"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interface </w:t>
      </w:r>
      <w:r w:rsidRPr="00FE7F0F">
        <w:rPr>
          <w:rFonts w:asciiTheme="minorHAnsi" w:hAnsiTheme="minorHAnsi" w:cstheme="minorHAnsi"/>
          <w:sz w:val="22"/>
          <w:szCs w:val="22"/>
          <w:lang w:val="en-US"/>
        </w:rPr>
        <w:t>Bundle-Ether&lt;bundle-id&gt;</w:t>
      </w:r>
    </w:p>
    <w:p w14:paraId="72C59DFF"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cost </w:t>
      </w:r>
      <w:r w:rsidRPr="005F71E6">
        <w:rPr>
          <w:rFonts w:asciiTheme="minorHAnsi" w:hAnsiTheme="minorHAnsi" w:cstheme="minorHAnsi"/>
          <w:sz w:val="22"/>
          <w:szCs w:val="22"/>
          <w:highlight w:val="yellow"/>
          <w:lang w:val="en-US"/>
        </w:rPr>
        <w:t>&lt;</w:t>
      </w:r>
      <w:proofErr w:type="spellStart"/>
      <w:r w:rsidRPr="005F71E6">
        <w:rPr>
          <w:rFonts w:asciiTheme="minorHAnsi" w:hAnsiTheme="minorHAnsi" w:cstheme="minorHAnsi"/>
          <w:sz w:val="22"/>
          <w:szCs w:val="22"/>
          <w:highlight w:val="yellow"/>
          <w:lang w:val="en-US"/>
        </w:rPr>
        <w:t>ospf</w:t>
      </w:r>
      <w:proofErr w:type="spellEnd"/>
      <w:r w:rsidRPr="005F71E6">
        <w:rPr>
          <w:rFonts w:asciiTheme="minorHAnsi" w:hAnsiTheme="minorHAnsi" w:cstheme="minorHAnsi"/>
          <w:sz w:val="22"/>
          <w:szCs w:val="22"/>
          <w:highlight w:val="yellow"/>
          <w:lang w:val="en-US"/>
        </w:rPr>
        <w:t>-cost&gt;</w:t>
      </w:r>
      <w:r w:rsidRPr="005F71E6">
        <w:rPr>
          <w:rFonts w:asciiTheme="minorHAnsi" w:hAnsiTheme="minorHAnsi" w:cstheme="minorHAnsi"/>
          <w:sz w:val="22"/>
          <w:szCs w:val="22"/>
          <w:lang w:val="en-US"/>
        </w:rPr>
        <w:t xml:space="preserve">   </w:t>
      </w:r>
      <w:r w:rsidRPr="005F71E6">
        <w:rPr>
          <w:rFonts w:asciiTheme="minorHAnsi" w:hAnsiTheme="minorHAnsi" w:cstheme="minorHAnsi"/>
          <w:color w:val="C00000"/>
          <w:sz w:val="22"/>
          <w:szCs w:val="22"/>
          <w:lang w:val="en-US"/>
        </w:rPr>
        <w:t>!! use 2500</w:t>
      </w:r>
    </w:p>
    <w:p w14:paraId="224B2B3C"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message-digest-key 1 md5 &lt;</w:t>
      </w:r>
      <w:proofErr w:type="spellStart"/>
      <w:r w:rsidRPr="005F71E6">
        <w:rPr>
          <w:rFonts w:asciiTheme="minorHAnsi" w:hAnsiTheme="minorHAnsi" w:cstheme="minorHAnsi"/>
          <w:sz w:val="22"/>
          <w:szCs w:val="22"/>
          <w:highlight w:val="yellow"/>
          <w:lang w:val="en-US"/>
        </w:rPr>
        <w:t>ospf</w:t>
      </w:r>
      <w:proofErr w:type="spellEnd"/>
      <w:r w:rsidRPr="005F71E6">
        <w:rPr>
          <w:rFonts w:asciiTheme="minorHAnsi" w:hAnsiTheme="minorHAnsi" w:cstheme="minorHAnsi"/>
          <w:sz w:val="22"/>
          <w:szCs w:val="22"/>
          <w:highlight w:val="yellow"/>
          <w:lang w:val="en-US"/>
        </w:rPr>
        <w:t>-key</w:t>
      </w:r>
      <w:r w:rsidRPr="005F71E6">
        <w:rPr>
          <w:rFonts w:asciiTheme="minorHAnsi" w:hAnsiTheme="minorHAnsi" w:cstheme="minorHAnsi"/>
          <w:sz w:val="22"/>
          <w:szCs w:val="22"/>
          <w:lang w:val="en-US"/>
        </w:rPr>
        <w:t>&gt;</w:t>
      </w:r>
    </w:p>
    <w:p w14:paraId="38C67058"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network point-to-point</w:t>
      </w:r>
    </w:p>
    <w:p w14:paraId="2FD0A7C0"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rPr>
      </w:pPr>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mpls</w:t>
      </w:r>
      <w:proofErr w:type="spellEnd"/>
      <w:r w:rsidRPr="005F71E6">
        <w:rPr>
          <w:rFonts w:asciiTheme="minorHAnsi" w:hAnsiTheme="minorHAnsi" w:cstheme="minorHAnsi"/>
          <w:sz w:val="22"/>
          <w:szCs w:val="22"/>
        </w:rPr>
        <w:t xml:space="preserve"> </w:t>
      </w:r>
      <w:proofErr w:type="spellStart"/>
      <w:r w:rsidRPr="005F71E6">
        <w:rPr>
          <w:rFonts w:asciiTheme="minorHAnsi" w:hAnsiTheme="minorHAnsi" w:cstheme="minorHAnsi"/>
          <w:sz w:val="22"/>
          <w:szCs w:val="22"/>
        </w:rPr>
        <w:t>ldp</w:t>
      </w:r>
      <w:proofErr w:type="spellEnd"/>
      <w:r w:rsidRPr="005F71E6">
        <w:rPr>
          <w:rFonts w:asciiTheme="minorHAnsi" w:hAnsiTheme="minorHAnsi" w:cstheme="minorHAnsi"/>
          <w:sz w:val="22"/>
          <w:szCs w:val="22"/>
        </w:rPr>
        <w:t xml:space="preserve"> sync</w:t>
      </w:r>
    </w:p>
    <w:p w14:paraId="72C04B09"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rPr>
      </w:pPr>
      <w:r w:rsidRPr="005F71E6">
        <w:rPr>
          <w:rFonts w:asciiTheme="minorHAnsi" w:hAnsiTheme="minorHAnsi" w:cstheme="minorHAnsi"/>
          <w:sz w:val="22"/>
          <w:szCs w:val="22"/>
        </w:rPr>
        <w:t xml:space="preserve">  !</w:t>
      </w:r>
    </w:p>
    <w:p w14:paraId="560B93C0"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rPr>
      </w:pPr>
      <w:r w:rsidRPr="005F71E6">
        <w:rPr>
          <w:rFonts w:asciiTheme="minorHAnsi" w:hAnsiTheme="minorHAnsi" w:cstheme="minorHAnsi"/>
          <w:sz w:val="22"/>
          <w:szCs w:val="22"/>
        </w:rPr>
        <w:t xml:space="preserve"> router </w:t>
      </w:r>
      <w:proofErr w:type="spellStart"/>
      <w:r w:rsidRPr="005F71E6">
        <w:rPr>
          <w:rFonts w:asciiTheme="minorHAnsi" w:hAnsiTheme="minorHAnsi" w:cstheme="minorHAnsi"/>
          <w:sz w:val="22"/>
          <w:szCs w:val="22"/>
        </w:rPr>
        <w:t>isis</w:t>
      </w:r>
      <w:proofErr w:type="spellEnd"/>
      <w:r w:rsidRPr="005F71E6">
        <w:rPr>
          <w:rFonts w:asciiTheme="minorHAnsi" w:hAnsiTheme="minorHAnsi" w:cstheme="minorHAnsi"/>
          <w:sz w:val="22"/>
          <w:szCs w:val="22"/>
        </w:rPr>
        <w:t xml:space="preserve"> 812</w:t>
      </w:r>
    </w:p>
    <w:p w14:paraId="153013C8"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rPr>
        <w:t xml:space="preserve"> </w:t>
      </w:r>
      <w:r w:rsidRPr="005F71E6">
        <w:rPr>
          <w:rFonts w:asciiTheme="minorHAnsi" w:hAnsiTheme="minorHAnsi" w:cstheme="minorHAnsi"/>
          <w:sz w:val="22"/>
          <w:szCs w:val="22"/>
          <w:lang w:val="en-US"/>
        </w:rPr>
        <w:t xml:space="preserve">interface </w:t>
      </w:r>
      <w:r w:rsidRPr="00FE7F0F">
        <w:rPr>
          <w:rFonts w:asciiTheme="minorHAnsi" w:hAnsiTheme="minorHAnsi" w:cstheme="minorHAnsi"/>
          <w:sz w:val="22"/>
          <w:szCs w:val="22"/>
          <w:lang w:val="en-US"/>
        </w:rPr>
        <w:t>Bundle-Ether&lt;bundle-id&gt;</w:t>
      </w:r>
    </w:p>
    <w:p w14:paraId="707389C3"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circuit-type level-1-2</w:t>
      </w:r>
    </w:p>
    <w:p w14:paraId="1B790131"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point-to-point</w:t>
      </w:r>
    </w:p>
    <w:p w14:paraId="0C2F7851"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hello-padding disable</w:t>
      </w:r>
    </w:p>
    <w:p w14:paraId="142761CB"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hello-password hmac-md5 </w:t>
      </w:r>
      <w:r w:rsidRPr="005F71E6">
        <w:rPr>
          <w:rFonts w:asciiTheme="minorHAnsi" w:hAnsiTheme="minorHAnsi" w:cstheme="minorHAnsi"/>
          <w:sz w:val="22"/>
          <w:szCs w:val="22"/>
          <w:highlight w:val="yellow"/>
          <w:lang w:val="en-US"/>
        </w:rPr>
        <w:t>&lt;</w:t>
      </w:r>
      <w:proofErr w:type="spellStart"/>
      <w:r w:rsidRPr="005F71E6">
        <w:rPr>
          <w:rFonts w:asciiTheme="minorHAnsi" w:hAnsiTheme="minorHAnsi" w:cstheme="minorHAnsi"/>
          <w:sz w:val="22"/>
          <w:szCs w:val="22"/>
          <w:highlight w:val="yellow"/>
          <w:lang w:val="en-US"/>
        </w:rPr>
        <w:t>isis</w:t>
      </w:r>
      <w:proofErr w:type="spellEnd"/>
      <w:r w:rsidRPr="005F71E6">
        <w:rPr>
          <w:rFonts w:asciiTheme="minorHAnsi" w:hAnsiTheme="minorHAnsi" w:cstheme="minorHAnsi"/>
          <w:sz w:val="22"/>
          <w:szCs w:val="22"/>
          <w:highlight w:val="yellow"/>
          <w:lang w:val="en-US"/>
        </w:rPr>
        <w:t>-PWD&gt;</w:t>
      </w:r>
    </w:p>
    <w:p w14:paraId="45DF5C39"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address-family ipv6 unicast</w:t>
      </w:r>
    </w:p>
    <w:p w14:paraId="24E1C861"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metric &lt;</w:t>
      </w:r>
      <w:proofErr w:type="spellStart"/>
      <w:r w:rsidRPr="005F71E6">
        <w:rPr>
          <w:rFonts w:asciiTheme="minorHAnsi" w:hAnsiTheme="minorHAnsi" w:cstheme="minorHAnsi"/>
          <w:sz w:val="22"/>
          <w:szCs w:val="22"/>
          <w:lang w:val="en-US"/>
        </w:rPr>
        <w:t>isis</w:t>
      </w:r>
      <w:proofErr w:type="spellEnd"/>
      <w:r w:rsidRPr="005F71E6">
        <w:rPr>
          <w:rFonts w:asciiTheme="minorHAnsi" w:hAnsiTheme="minorHAnsi" w:cstheme="minorHAnsi"/>
          <w:sz w:val="22"/>
          <w:szCs w:val="22"/>
          <w:lang w:val="en-US"/>
        </w:rPr>
        <w:t xml:space="preserve">-metric&gt;   </w:t>
      </w:r>
      <w:r w:rsidRPr="005F71E6">
        <w:rPr>
          <w:rFonts w:asciiTheme="minorHAnsi" w:hAnsiTheme="minorHAnsi" w:cstheme="minorHAnsi"/>
          <w:color w:val="C00000"/>
          <w:sz w:val="22"/>
          <w:szCs w:val="22"/>
          <w:lang w:val="en-US"/>
        </w:rPr>
        <w:t>!!! use 2000</w:t>
      </w:r>
    </w:p>
    <w:p w14:paraId="04D10AA2" w14:textId="77777777" w:rsidR="00541B3B"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
    <w:p w14:paraId="629190B6"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proofErr w:type="spellStart"/>
      <w:r w:rsidRPr="005F71E6">
        <w:rPr>
          <w:rFonts w:asciiTheme="minorHAnsi" w:hAnsiTheme="minorHAnsi" w:cstheme="minorHAnsi"/>
          <w:sz w:val="22"/>
          <w:szCs w:val="22"/>
          <w:lang w:val="en-US"/>
        </w:rPr>
        <w:t>mpls</w:t>
      </w:r>
      <w:proofErr w:type="spellEnd"/>
      <w:r w:rsidRPr="005F71E6">
        <w:rPr>
          <w:rFonts w:asciiTheme="minorHAnsi" w:hAnsiTheme="minorHAnsi" w:cstheme="minorHAnsi"/>
          <w:sz w:val="22"/>
          <w:szCs w:val="22"/>
          <w:lang w:val="en-US"/>
        </w:rPr>
        <w:t xml:space="preserve"> </w:t>
      </w:r>
      <w:proofErr w:type="spellStart"/>
      <w:r w:rsidRPr="005F71E6">
        <w:rPr>
          <w:rFonts w:asciiTheme="minorHAnsi" w:hAnsiTheme="minorHAnsi" w:cstheme="minorHAnsi"/>
          <w:sz w:val="22"/>
          <w:szCs w:val="22"/>
          <w:lang w:val="en-US"/>
        </w:rPr>
        <w:t>ldp</w:t>
      </w:r>
      <w:proofErr w:type="spellEnd"/>
    </w:p>
    <w:p w14:paraId="0569883D" w14:textId="77777777" w:rsidR="00541B3B"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interface </w:t>
      </w:r>
      <w:r w:rsidRPr="00FE7F0F">
        <w:rPr>
          <w:rFonts w:asciiTheme="minorHAnsi" w:hAnsiTheme="minorHAnsi" w:cstheme="minorHAnsi"/>
          <w:sz w:val="22"/>
          <w:szCs w:val="22"/>
          <w:lang w:val="en-US"/>
        </w:rPr>
        <w:t>Bundle-Ether&lt;bundle-id&gt;</w:t>
      </w:r>
      <w:r w:rsidRPr="005F71E6">
        <w:rPr>
          <w:rFonts w:asciiTheme="minorHAnsi" w:hAnsiTheme="minorHAnsi" w:cstheme="minorHAnsi"/>
          <w:sz w:val="22"/>
          <w:szCs w:val="22"/>
          <w:lang w:val="en-US"/>
        </w:rPr>
        <w:t xml:space="preserve"> </w:t>
      </w:r>
    </w:p>
    <w:p w14:paraId="3C9C31C6" w14:textId="77777777" w:rsidR="00541B3B"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Pr>
          <w:rFonts w:asciiTheme="minorHAnsi" w:hAnsiTheme="minorHAnsi" w:cstheme="minorHAnsi"/>
          <w:sz w:val="22"/>
          <w:szCs w:val="22"/>
          <w:lang w:val="en-US"/>
        </w:rPr>
        <w:t>!</w:t>
      </w:r>
    </w:p>
    <w:p w14:paraId="4F2E59D0"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proofErr w:type="spellStart"/>
      <w:r w:rsidRPr="005F71E6">
        <w:rPr>
          <w:rFonts w:asciiTheme="minorHAnsi" w:hAnsiTheme="minorHAnsi" w:cstheme="minorHAnsi"/>
          <w:sz w:val="22"/>
          <w:szCs w:val="22"/>
          <w:lang w:val="en-US"/>
        </w:rPr>
        <w:t>mpls</w:t>
      </w:r>
      <w:proofErr w:type="spellEnd"/>
      <w:r w:rsidRPr="005F71E6">
        <w:rPr>
          <w:rFonts w:asciiTheme="minorHAnsi" w:hAnsiTheme="minorHAnsi" w:cstheme="minorHAnsi"/>
          <w:sz w:val="22"/>
          <w:szCs w:val="22"/>
          <w:lang w:val="en-US"/>
        </w:rPr>
        <w:t xml:space="preserve"> traffic-</w:t>
      </w:r>
      <w:proofErr w:type="spellStart"/>
      <w:r w:rsidRPr="005F71E6">
        <w:rPr>
          <w:rFonts w:asciiTheme="minorHAnsi" w:hAnsiTheme="minorHAnsi" w:cstheme="minorHAnsi"/>
          <w:sz w:val="22"/>
          <w:szCs w:val="22"/>
          <w:lang w:val="en-US"/>
        </w:rPr>
        <w:t>eng</w:t>
      </w:r>
      <w:proofErr w:type="spellEnd"/>
    </w:p>
    <w:p w14:paraId="40385515"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interface </w:t>
      </w:r>
      <w:r w:rsidRPr="00FE7F0F">
        <w:rPr>
          <w:rFonts w:asciiTheme="minorHAnsi" w:hAnsiTheme="minorHAnsi" w:cstheme="minorHAnsi"/>
          <w:sz w:val="22"/>
          <w:szCs w:val="22"/>
          <w:lang w:val="en-US"/>
        </w:rPr>
        <w:t>Bundle-Ether&lt;bundle-id&gt;</w:t>
      </w:r>
    </w:p>
    <w:p w14:paraId="4C24DC46" w14:textId="77777777" w:rsidR="00541B3B"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Pr>
          <w:rFonts w:asciiTheme="minorHAnsi" w:hAnsiTheme="minorHAnsi" w:cstheme="minorHAnsi"/>
          <w:sz w:val="22"/>
          <w:szCs w:val="22"/>
          <w:lang w:val="en-US"/>
        </w:rPr>
        <w:t>!</w:t>
      </w:r>
    </w:p>
    <w:p w14:paraId="3D233482"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multicast-routing</w:t>
      </w:r>
    </w:p>
    <w:p w14:paraId="0AA23938"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address-family ipv4</w:t>
      </w:r>
    </w:p>
    <w:p w14:paraId="0C79D298"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interface </w:t>
      </w:r>
      <w:r w:rsidRPr="00FE7F0F">
        <w:rPr>
          <w:rFonts w:asciiTheme="minorHAnsi" w:hAnsiTheme="minorHAnsi" w:cstheme="minorHAnsi"/>
          <w:sz w:val="22"/>
          <w:szCs w:val="22"/>
          <w:lang w:val="en-US"/>
        </w:rPr>
        <w:t>Bundle-Ether&lt;bundle-id&gt;</w:t>
      </w:r>
    </w:p>
    <w:p w14:paraId="3890BC01"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enable</w:t>
      </w:r>
    </w:p>
    <w:p w14:paraId="23894157"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
    <w:p w14:paraId="639C6B50"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rsvp</w:t>
      </w:r>
    </w:p>
    <w:p w14:paraId="02CDCB8F"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interface </w:t>
      </w:r>
      <w:r w:rsidRPr="00FE7F0F">
        <w:rPr>
          <w:rFonts w:asciiTheme="minorHAnsi" w:hAnsiTheme="minorHAnsi" w:cstheme="minorHAnsi"/>
          <w:sz w:val="22"/>
          <w:szCs w:val="22"/>
          <w:lang w:val="en-US"/>
        </w:rPr>
        <w:t>Bundle-Ether&lt;bundle-id&gt;</w:t>
      </w:r>
    </w:p>
    <w:p w14:paraId="2C06EB37" w14:textId="77777777" w:rsidR="00541B3B" w:rsidRPr="005F71E6" w:rsidRDefault="00541B3B" w:rsidP="00541B3B">
      <w:pPr>
        <w:pStyle w:val="Computer"/>
        <w:pBdr>
          <w:top w:val="single" w:sz="4" w:space="1" w:color="auto"/>
          <w:left w:val="single" w:sz="4" w:space="0" w:color="auto"/>
          <w:bottom w:val="single" w:sz="4" w:space="1" w:color="auto"/>
          <w:right w:val="single" w:sz="4" w:space="4" w:color="auto"/>
        </w:pBdr>
        <w:rPr>
          <w:rFonts w:asciiTheme="minorHAnsi" w:hAnsiTheme="minorHAnsi" w:cstheme="minorHAnsi"/>
          <w:sz w:val="22"/>
          <w:szCs w:val="22"/>
          <w:lang w:val="en-US"/>
        </w:rPr>
      </w:pPr>
      <w:r w:rsidRPr="005F71E6">
        <w:rPr>
          <w:rFonts w:asciiTheme="minorHAnsi" w:hAnsiTheme="minorHAnsi" w:cstheme="minorHAnsi"/>
          <w:sz w:val="22"/>
          <w:szCs w:val="22"/>
          <w:lang w:val="en-US"/>
        </w:rPr>
        <w:t xml:space="preserve"> !</w:t>
      </w:r>
    </w:p>
    <w:p w14:paraId="207A74A7" w14:textId="77777777" w:rsidR="00DD203F" w:rsidRPr="005F71E6" w:rsidRDefault="00DD203F" w:rsidP="00DD203F">
      <w:pPr>
        <w:tabs>
          <w:tab w:val="num" w:pos="0"/>
          <w:tab w:val="num" w:pos="720"/>
          <w:tab w:val="num" w:pos="810"/>
        </w:tabs>
        <w:ind w:left="720" w:hanging="720"/>
        <w:outlineLvl w:val="2"/>
        <w:rPr>
          <w:rFonts w:asciiTheme="minorHAnsi" w:hAnsiTheme="minorHAnsi" w:cs="Arial"/>
          <w:b/>
          <w:lang w:val="en-US"/>
        </w:rPr>
      </w:pPr>
    </w:p>
    <w:p w14:paraId="14D9E2B8" w14:textId="77777777" w:rsidR="00DD203F" w:rsidRPr="005F71E6" w:rsidRDefault="00DD203F" w:rsidP="003A0812">
      <w:pPr>
        <w:rPr>
          <w:rFonts w:asciiTheme="minorHAnsi" w:hAnsiTheme="minorHAnsi"/>
          <w:color w:val="0000FF"/>
        </w:rPr>
      </w:pPr>
    </w:p>
    <w:p w14:paraId="05DB5B3A" w14:textId="77777777" w:rsidR="00DD203F" w:rsidRPr="005F71E6" w:rsidRDefault="00DD203F" w:rsidP="003A0812">
      <w:pPr>
        <w:rPr>
          <w:rFonts w:asciiTheme="minorHAnsi" w:hAnsiTheme="minorHAnsi"/>
          <w:color w:val="0000FF"/>
        </w:rPr>
      </w:pPr>
    </w:p>
    <w:p w14:paraId="4B478441" w14:textId="77777777" w:rsidR="00DD203F" w:rsidRPr="005F71E6" w:rsidRDefault="00DD203F" w:rsidP="003A0812">
      <w:pPr>
        <w:rPr>
          <w:rFonts w:asciiTheme="minorHAnsi" w:hAnsiTheme="minorHAnsi"/>
          <w:color w:val="0000FF"/>
        </w:rPr>
      </w:pPr>
    </w:p>
    <w:p w14:paraId="11A996B2" w14:textId="77777777" w:rsidR="00F01106" w:rsidRPr="005F71E6" w:rsidRDefault="00F01106" w:rsidP="00E3592E">
      <w:pPr>
        <w:rPr>
          <w:highlight w:val="magenta"/>
          <w:lang w:val="en-US"/>
        </w:rPr>
      </w:pPr>
      <w:r w:rsidRPr="005F71E6">
        <w:rPr>
          <w:highlight w:val="magenta"/>
          <w:lang w:val="en-US"/>
        </w:rPr>
        <w:t xml:space="preserve"> </w:t>
      </w:r>
      <w:proofErr w:type="spellStart"/>
      <w:r w:rsidR="006B4554" w:rsidRPr="005F71E6">
        <w:rPr>
          <w:highlight w:val="magenta"/>
          <w:lang w:val="en-US"/>
        </w:rPr>
        <w:t>Attched</w:t>
      </w:r>
      <w:proofErr w:type="spellEnd"/>
      <w:r w:rsidR="006B4554" w:rsidRPr="005F71E6">
        <w:rPr>
          <w:highlight w:val="magenta"/>
          <w:lang w:val="en-US"/>
        </w:rPr>
        <w:t xml:space="preserve"> </w:t>
      </w:r>
      <w:proofErr w:type="gramStart"/>
      <w:r w:rsidR="006B4554" w:rsidRPr="005F71E6">
        <w:rPr>
          <w:highlight w:val="magenta"/>
          <w:lang w:val="en-US"/>
        </w:rPr>
        <w:t>Documents :</w:t>
      </w:r>
      <w:r w:rsidRPr="005F71E6">
        <w:rPr>
          <w:highlight w:val="magenta"/>
          <w:lang w:val="en-US"/>
        </w:rPr>
        <w:t>IP</w:t>
      </w:r>
      <w:proofErr w:type="gramEnd"/>
      <w:r w:rsidRPr="005F71E6">
        <w:rPr>
          <w:highlight w:val="magenta"/>
          <w:lang w:val="en-US"/>
        </w:rPr>
        <w:t xml:space="preserve">-CORE Reference Guidelines – Connecting AGWs to DGW or </w:t>
      </w:r>
      <w:proofErr w:type="spellStart"/>
      <w:r w:rsidRPr="005F71E6">
        <w:rPr>
          <w:highlight w:val="magenta"/>
          <w:lang w:val="en-US"/>
        </w:rPr>
        <w:t>vDGW</w:t>
      </w:r>
      <w:proofErr w:type="spellEnd"/>
      <w:r w:rsidRPr="005F71E6">
        <w:rPr>
          <w:highlight w:val="magenta"/>
          <w:lang w:val="en-US"/>
        </w:rPr>
        <w:t>(MPLS, RSVP, Service-Policy, LDP, PIM)</w:t>
      </w:r>
    </w:p>
    <w:p w14:paraId="3206DF6A" w14:textId="77777777" w:rsidR="00F01106" w:rsidRPr="005F71E6" w:rsidRDefault="00F01106" w:rsidP="00E3592E">
      <w:pPr>
        <w:rPr>
          <w:color w:val="0000FF"/>
        </w:rPr>
      </w:pPr>
    </w:p>
    <w:bookmarkStart w:id="290" w:name="_MON_1566804209"/>
    <w:bookmarkEnd w:id="290"/>
    <w:p w14:paraId="4CB5BA8D" w14:textId="77777777" w:rsidR="00F01106" w:rsidRPr="005F71E6" w:rsidRDefault="006B4554" w:rsidP="00E3592E">
      <w:pPr>
        <w:rPr>
          <w:color w:val="0000FF"/>
        </w:rPr>
      </w:pPr>
      <w:r w:rsidRPr="005F71E6">
        <w:object w:dxaOrig="2520" w:dyaOrig="1640" w14:anchorId="6BAD8882">
          <v:shape id="_x0000_i1035" type="#_x0000_t75" style="width:127.7pt;height:82.7pt" o:ole="">
            <v:imagedata r:id="rId30" o:title=""/>
          </v:shape>
          <o:OLEObject Type="Embed" ProgID="Word.Document.8" ShapeID="_x0000_i1035" DrawAspect="Icon" ObjectID="_1697282193" r:id="rId31">
            <o:FieldCodes>\s</o:FieldCodes>
          </o:OLEObject>
        </w:object>
      </w:r>
    </w:p>
    <w:p w14:paraId="72C29347" w14:textId="77777777" w:rsidR="00F01106" w:rsidRPr="005F71E6" w:rsidRDefault="00F01106" w:rsidP="003A0812">
      <w:pPr>
        <w:rPr>
          <w:rFonts w:asciiTheme="minorHAnsi" w:hAnsiTheme="minorHAnsi"/>
          <w:color w:val="0000FF"/>
        </w:rPr>
      </w:pPr>
    </w:p>
    <w:p w14:paraId="2D9905C0" w14:textId="77777777" w:rsidR="003A0812" w:rsidRPr="005F71E6" w:rsidRDefault="003A0812" w:rsidP="003A0812">
      <w:pPr>
        <w:rPr>
          <w:rFonts w:asciiTheme="minorHAnsi" w:hAnsiTheme="minorHAnsi"/>
          <w:color w:val="0000FF"/>
        </w:rPr>
      </w:pPr>
    </w:p>
    <w:p w14:paraId="627E736F" w14:textId="77777777" w:rsidR="003A0812" w:rsidRPr="005F71E6" w:rsidRDefault="00DD203F" w:rsidP="003A0812">
      <w:pPr>
        <w:tabs>
          <w:tab w:val="num" w:pos="0"/>
          <w:tab w:val="num" w:pos="720"/>
          <w:tab w:val="num" w:pos="810"/>
        </w:tabs>
        <w:ind w:left="720" w:hanging="720"/>
        <w:outlineLvl w:val="2"/>
        <w:rPr>
          <w:rFonts w:asciiTheme="minorHAnsi" w:hAnsiTheme="minorHAnsi" w:cs="Arial"/>
          <w:b/>
          <w:sz w:val="24"/>
          <w:lang w:val="en-US"/>
        </w:rPr>
      </w:pPr>
      <w:bookmarkStart w:id="291" w:name="_Toc391543121"/>
      <w:bookmarkStart w:id="292" w:name="_Toc421006026"/>
      <w:bookmarkStart w:id="293" w:name="_Toc85536829"/>
      <w:r w:rsidRPr="005F71E6">
        <w:rPr>
          <w:rFonts w:asciiTheme="minorHAnsi" w:hAnsiTheme="minorHAnsi" w:cs="Arial"/>
          <w:b/>
          <w:sz w:val="24"/>
          <w:lang w:val="en-US"/>
        </w:rPr>
        <w:t>5.4.20</w:t>
      </w:r>
      <w:r w:rsidR="003A0812" w:rsidRPr="005F71E6">
        <w:rPr>
          <w:rFonts w:asciiTheme="minorHAnsi" w:hAnsiTheme="minorHAnsi" w:cs="Arial"/>
          <w:b/>
          <w:sz w:val="24"/>
          <w:lang w:val="en-US"/>
        </w:rPr>
        <w:t xml:space="preserve"> Route Reflector VPNv4 BGP Configuration</w:t>
      </w:r>
      <w:bookmarkEnd w:id="291"/>
      <w:bookmarkEnd w:id="292"/>
      <w:bookmarkEnd w:id="293"/>
    </w:p>
    <w:p w14:paraId="281F5D9D" w14:textId="77777777" w:rsidR="0003190B" w:rsidRPr="005F71E6" w:rsidRDefault="0003190B" w:rsidP="0003190B">
      <w:pPr>
        <w:tabs>
          <w:tab w:val="num" w:pos="0"/>
          <w:tab w:val="num" w:pos="720"/>
          <w:tab w:val="num" w:pos="810"/>
        </w:tabs>
        <w:ind w:left="720" w:hanging="720"/>
        <w:outlineLvl w:val="2"/>
        <w:rPr>
          <w:rFonts w:asciiTheme="minorHAnsi" w:hAnsiTheme="minorHAnsi" w:cs="Arial"/>
          <w:b/>
          <w:lang w:val="en-US"/>
        </w:rPr>
      </w:pPr>
      <w:bookmarkStart w:id="294" w:name="_Toc85536830"/>
      <w:r w:rsidRPr="005F71E6">
        <w:rPr>
          <w:rFonts w:asciiTheme="minorHAnsi" w:hAnsiTheme="minorHAnsi"/>
          <w:sz w:val="24"/>
          <w:szCs w:val="24"/>
          <w:lang w:val="en-US"/>
        </w:rPr>
        <w:t>VPN-v4 sessions on Route reflectors (RR) and MVPN sessions on Route reflectors for AGW/</w:t>
      </w:r>
      <w:r w:rsidR="00541B3B">
        <w:rPr>
          <w:rFonts w:asciiTheme="minorHAnsi" w:hAnsiTheme="minorHAnsi"/>
          <w:sz w:val="24"/>
          <w:szCs w:val="24"/>
          <w:lang w:val="en-US"/>
        </w:rPr>
        <w:t>DGW</w:t>
      </w:r>
      <w:bookmarkEnd w:id="294"/>
      <w:r w:rsidRPr="005F71E6">
        <w:rPr>
          <w:rFonts w:asciiTheme="minorHAnsi" w:hAnsiTheme="minorHAnsi"/>
          <w:sz w:val="24"/>
          <w:szCs w:val="24"/>
          <w:lang w:val="en-US"/>
        </w:rPr>
        <w:t> </w:t>
      </w:r>
    </w:p>
    <w:p w14:paraId="56572647" w14:textId="77777777" w:rsidR="0003190B" w:rsidRPr="005F71E6" w:rsidRDefault="0003190B" w:rsidP="0003190B">
      <w:pPr>
        <w:pStyle w:val="Heading4"/>
        <w:rPr>
          <w:rFonts w:asciiTheme="minorHAnsi" w:hAnsiTheme="minorHAnsi" w:cstheme="minorHAnsi"/>
          <w:b w:val="0"/>
          <w:color w:val="000000" w:themeColor="text1"/>
          <w:sz w:val="22"/>
          <w:szCs w:val="22"/>
        </w:rPr>
      </w:pPr>
      <w:r w:rsidRPr="005F71E6">
        <w:rPr>
          <w:rFonts w:asciiTheme="minorHAnsi" w:hAnsiTheme="minorHAnsi" w:cstheme="minorHAnsi"/>
          <w:color w:val="000000" w:themeColor="text1"/>
          <w:sz w:val="22"/>
          <w:szCs w:val="22"/>
          <w:highlight w:val="cyan"/>
          <w:lang w:val="en-US"/>
        </w:rPr>
        <w:t>Note regarding the Blue lines:</w:t>
      </w:r>
      <w:r w:rsidRPr="005F71E6">
        <w:rPr>
          <w:rFonts w:asciiTheme="minorHAnsi" w:hAnsiTheme="minorHAnsi" w:cstheme="minorHAnsi"/>
          <w:color w:val="000000" w:themeColor="text1"/>
          <w:sz w:val="22"/>
          <w:szCs w:val="22"/>
          <w:lang w:val="en-US"/>
        </w:rPr>
        <w:t xml:space="preserve"> </w:t>
      </w:r>
      <w:r w:rsidRPr="005F71E6">
        <w:rPr>
          <w:rFonts w:asciiTheme="minorHAnsi" w:hAnsiTheme="minorHAnsi" w:cstheme="minorHAnsi"/>
          <w:b w:val="0"/>
          <w:color w:val="000000" w:themeColor="text1"/>
          <w:sz w:val="22"/>
          <w:szCs w:val="22"/>
        </w:rPr>
        <w:t xml:space="preserve">These lines are required under global BGP configuration on the RR. If all address families are on same router, then those lines are not required second time to enable </w:t>
      </w:r>
      <w:proofErr w:type="gramStart"/>
      <w:r w:rsidRPr="005F71E6">
        <w:rPr>
          <w:rFonts w:asciiTheme="minorHAnsi" w:hAnsiTheme="minorHAnsi" w:cstheme="minorHAnsi"/>
          <w:b w:val="0"/>
          <w:color w:val="000000" w:themeColor="text1"/>
          <w:sz w:val="22"/>
          <w:szCs w:val="22"/>
        </w:rPr>
        <w:t>‘ ipv</w:t>
      </w:r>
      <w:proofErr w:type="gramEnd"/>
      <w:r w:rsidRPr="005F71E6">
        <w:rPr>
          <w:rFonts w:asciiTheme="minorHAnsi" w:hAnsiTheme="minorHAnsi" w:cstheme="minorHAnsi"/>
          <w:b w:val="0"/>
          <w:color w:val="000000" w:themeColor="text1"/>
          <w:sz w:val="22"/>
          <w:szCs w:val="22"/>
        </w:rPr>
        <w:t xml:space="preserve">4 </w:t>
      </w:r>
      <w:proofErr w:type="spellStart"/>
      <w:r w:rsidRPr="005F71E6">
        <w:rPr>
          <w:rFonts w:asciiTheme="minorHAnsi" w:hAnsiTheme="minorHAnsi" w:cstheme="minorHAnsi"/>
          <w:b w:val="0"/>
          <w:color w:val="000000" w:themeColor="text1"/>
          <w:sz w:val="22"/>
          <w:szCs w:val="22"/>
        </w:rPr>
        <w:t>mvpn</w:t>
      </w:r>
      <w:proofErr w:type="spellEnd"/>
      <w:r w:rsidRPr="005F71E6">
        <w:rPr>
          <w:rFonts w:asciiTheme="minorHAnsi" w:hAnsiTheme="minorHAnsi" w:cstheme="minorHAnsi"/>
          <w:b w:val="0"/>
          <w:color w:val="000000" w:themeColor="text1"/>
          <w:sz w:val="22"/>
          <w:szCs w:val="22"/>
        </w:rPr>
        <w:t xml:space="preserve"> address-family’ on same RR. But if VPNv4 and </w:t>
      </w:r>
      <w:proofErr w:type="spellStart"/>
      <w:r w:rsidRPr="005F71E6">
        <w:rPr>
          <w:rFonts w:asciiTheme="minorHAnsi" w:hAnsiTheme="minorHAnsi" w:cstheme="minorHAnsi"/>
          <w:b w:val="0"/>
          <w:color w:val="000000" w:themeColor="text1"/>
          <w:sz w:val="22"/>
          <w:szCs w:val="22"/>
        </w:rPr>
        <w:t>mdt</w:t>
      </w:r>
      <w:proofErr w:type="spellEnd"/>
      <w:r w:rsidRPr="005F71E6">
        <w:rPr>
          <w:rFonts w:asciiTheme="minorHAnsi" w:hAnsiTheme="minorHAnsi" w:cstheme="minorHAnsi"/>
          <w:b w:val="0"/>
          <w:color w:val="000000" w:themeColor="text1"/>
          <w:sz w:val="22"/>
          <w:szCs w:val="22"/>
        </w:rPr>
        <w:t xml:space="preserve"> address family are on one RRs and MPVN address family on another RR, then those line will be required on both RRs</w:t>
      </w:r>
    </w:p>
    <w:p w14:paraId="68644E41" w14:textId="77777777" w:rsidR="003A0812" w:rsidRPr="005F71E6" w:rsidRDefault="003A0812" w:rsidP="003A0812">
      <w:pPr>
        <w:tabs>
          <w:tab w:val="left" w:pos="-1440"/>
          <w:tab w:val="left" w:pos="-720"/>
          <w:tab w:val="left" w:pos="9356"/>
        </w:tabs>
        <w:ind w:left="426" w:right="4"/>
        <w:jc w:val="both"/>
        <w:rPr>
          <w:rFonts w:asciiTheme="minorHAnsi" w:hAnsiTheme="minorHAnsi" w:cs="Arial"/>
          <w:lang w:val="en-US"/>
        </w:rPr>
      </w:pPr>
    </w:p>
    <w:p w14:paraId="6B1AF2FF" w14:textId="77777777" w:rsidR="003A0812" w:rsidRPr="005F71E6" w:rsidRDefault="007234D6" w:rsidP="003A0812">
      <w:pPr>
        <w:tabs>
          <w:tab w:val="left" w:pos="-1440"/>
          <w:tab w:val="left" w:pos="-720"/>
        </w:tabs>
        <w:ind w:right="828"/>
        <w:rPr>
          <w:rFonts w:asciiTheme="minorHAnsi" w:hAnsiTheme="minorHAnsi" w:cs="Arial"/>
          <w:b/>
          <w:lang w:val="en-US"/>
        </w:rPr>
      </w:pPr>
      <w:r w:rsidRPr="005F71E6">
        <w:rPr>
          <w:rFonts w:asciiTheme="minorHAnsi" w:hAnsiTheme="minorHAnsi" w:cs="Arial"/>
          <w:b/>
          <w:lang w:val="en-US"/>
        </w:rPr>
        <w:t>RR</w:t>
      </w:r>
    </w:p>
    <w:p w14:paraId="03E9033F"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rPr>
      </w:pPr>
      <w:r w:rsidRPr="005F71E6">
        <w:rPr>
          <w:rFonts w:asciiTheme="minorHAnsi" w:hAnsiTheme="minorHAnsi"/>
          <w:color w:val="000000"/>
          <w:sz w:val="22"/>
          <w:szCs w:val="22"/>
          <w:lang w:val="en-US"/>
        </w:rPr>
        <w:t>!</w:t>
      </w:r>
    </w:p>
    <w:p w14:paraId="1D2E3CDD"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lang w:val="en-US" w:eastAsia="zh-CN"/>
        </w:rPr>
        <w:t xml:space="preserve">router </w:t>
      </w:r>
      <w:proofErr w:type="spellStart"/>
      <w:r w:rsidRPr="005F71E6">
        <w:rPr>
          <w:rFonts w:asciiTheme="minorHAnsi" w:hAnsiTheme="minorHAnsi"/>
          <w:color w:val="000000"/>
          <w:sz w:val="22"/>
          <w:szCs w:val="22"/>
          <w:lang w:val="en-US" w:eastAsia="zh-CN"/>
        </w:rPr>
        <w:t>bgp</w:t>
      </w:r>
      <w:proofErr w:type="spellEnd"/>
      <w:r w:rsidRPr="005F71E6">
        <w:rPr>
          <w:rFonts w:asciiTheme="minorHAnsi" w:hAnsiTheme="minorHAnsi"/>
          <w:color w:val="000000"/>
          <w:sz w:val="22"/>
          <w:szCs w:val="22"/>
          <w:lang w:val="en-US" w:eastAsia="zh-CN"/>
        </w:rPr>
        <w:t xml:space="preserve"> 812</w:t>
      </w:r>
    </w:p>
    <w:p w14:paraId="11E1ADE0"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p>
    <w:p w14:paraId="19D817B6"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yellow"/>
          <w:lang w:val="en-US" w:eastAsia="zh-CN"/>
        </w:rPr>
      </w:pPr>
      <w:r w:rsidRPr="005F71E6">
        <w:rPr>
          <w:rFonts w:asciiTheme="minorHAnsi" w:hAnsiTheme="minorHAnsi"/>
          <w:color w:val="000000"/>
          <w:sz w:val="22"/>
          <w:szCs w:val="22"/>
          <w:lang w:val="en-US" w:eastAsia="zh-CN"/>
        </w:rPr>
        <w:t xml:space="preserve">  </w:t>
      </w:r>
      <w:r w:rsidRPr="005F71E6">
        <w:rPr>
          <w:rFonts w:asciiTheme="minorHAnsi" w:hAnsiTheme="minorHAnsi"/>
          <w:color w:val="000000"/>
          <w:sz w:val="22"/>
          <w:szCs w:val="22"/>
          <w:highlight w:val="yellow"/>
          <w:lang w:val="en-US" w:eastAsia="zh-CN"/>
        </w:rPr>
        <w:t xml:space="preserve">neighbor </w:t>
      </w:r>
      <w:r w:rsidR="002A366C" w:rsidRPr="005F71E6">
        <w:rPr>
          <w:rFonts w:asciiTheme="minorHAnsi" w:hAnsiTheme="minorHAnsi"/>
          <w:color w:val="000000"/>
          <w:sz w:val="22"/>
          <w:szCs w:val="22"/>
          <w:lang w:val="en-US" w:eastAsia="zh-CN"/>
        </w:rPr>
        <w:t xml:space="preserve">“loopback 0 </w:t>
      </w:r>
      <w:proofErr w:type="gramStart"/>
      <w:r w:rsidR="002A366C"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highlight w:val="yellow"/>
          <w:lang w:val="en-US" w:eastAsia="zh-CN"/>
        </w:rPr>
        <w:t>inherit</w:t>
      </w:r>
      <w:proofErr w:type="gramEnd"/>
      <w:r w:rsidRPr="005F71E6">
        <w:rPr>
          <w:rFonts w:asciiTheme="minorHAnsi" w:hAnsiTheme="minorHAnsi"/>
          <w:color w:val="000000"/>
          <w:sz w:val="22"/>
          <w:szCs w:val="22"/>
          <w:highlight w:val="yellow"/>
          <w:lang w:val="en-US" w:eastAsia="zh-CN"/>
        </w:rPr>
        <w:t xml:space="preserve"> peer-session IBGP</w:t>
      </w:r>
    </w:p>
    <w:p w14:paraId="1212507A" w14:textId="46D27719"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highlight w:val="yellow"/>
          <w:lang w:val="en-US" w:eastAsia="zh-CN"/>
        </w:rPr>
        <w:t xml:space="preserve">  neighbor </w:t>
      </w:r>
      <w:r w:rsidR="002A366C" w:rsidRPr="005F71E6">
        <w:rPr>
          <w:rFonts w:asciiTheme="minorHAnsi" w:hAnsiTheme="minorHAnsi"/>
          <w:color w:val="000000"/>
          <w:sz w:val="22"/>
          <w:szCs w:val="22"/>
          <w:lang w:val="en-US" w:eastAsia="zh-CN"/>
        </w:rPr>
        <w:t xml:space="preserve">“loopback 0 </w:t>
      </w:r>
      <w:proofErr w:type="gramStart"/>
      <w:r w:rsidR="002A366C"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lang w:val="en-US" w:eastAsia="zh-CN"/>
        </w:rPr>
        <w:t>description</w:t>
      </w:r>
      <w:proofErr w:type="gramEnd"/>
      <w:r w:rsidRPr="005F71E6">
        <w:rPr>
          <w:rFonts w:asciiTheme="minorHAnsi" w:hAnsiTheme="minorHAnsi"/>
          <w:color w:val="000000"/>
          <w:sz w:val="22"/>
          <w:szCs w:val="22"/>
          <w:lang w:val="en-US" w:eastAsia="zh-CN"/>
        </w:rPr>
        <w:t xml:space="preserve"> peer session with </w:t>
      </w:r>
      <w:r>
        <w:rPr>
          <w:rFonts w:asciiTheme="minorHAnsi" w:hAnsiTheme="minorHAnsi"/>
          <w:color w:val="000000"/>
          <w:sz w:val="22"/>
          <w:szCs w:val="22"/>
          <w:highlight w:val="yellow"/>
          <w:lang w:val="en-US" w:eastAsia="zh-CN"/>
        </w:rPr>
        <w:t/>
      </w:r>
    </w:p>
    <w:p w14:paraId="63A60400"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p>
    <w:p w14:paraId="72F4703A"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lang w:val="en-US" w:eastAsia="zh-CN"/>
        </w:rPr>
        <w:t xml:space="preserve"> address-family vpnv4</w:t>
      </w:r>
    </w:p>
    <w:p w14:paraId="2682676B"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yellow"/>
          <w:lang w:val="en-US" w:eastAsia="zh-CN"/>
        </w:rPr>
      </w:pPr>
      <w:r w:rsidRPr="005F71E6">
        <w:rPr>
          <w:rFonts w:asciiTheme="minorHAnsi" w:hAnsiTheme="minorHAnsi"/>
          <w:color w:val="000000"/>
          <w:sz w:val="22"/>
          <w:szCs w:val="22"/>
          <w:lang w:val="en-US" w:eastAsia="zh-CN"/>
        </w:rPr>
        <w:t xml:space="preserve">  </w:t>
      </w:r>
      <w:r w:rsidRPr="005F71E6">
        <w:rPr>
          <w:rFonts w:asciiTheme="minorHAnsi" w:hAnsiTheme="minorHAnsi"/>
          <w:color w:val="000000"/>
          <w:sz w:val="22"/>
          <w:szCs w:val="22"/>
          <w:highlight w:val="yellow"/>
          <w:lang w:val="en-US" w:eastAsia="zh-CN"/>
        </w:rPr>
        <w:t xml:space="preserve">neighbor </w:t>
      </w:r>
      <w:r w:rsidR="002A366C" w:rsidRPr="005F71E6">
        <w:rPr>
          <w:rFonts w:asciiTheme="minorHAnsi" w:hAnsiTheme="minorHAnsi"/>
          <w:color w:val="000000"/>
          <w:sz w:val="22"/>
          <w:szCs w:val="22"/>
          <w:lang w:val="en-US" w:eastAsia="zh-CN"/>
        </w:rPr>
        <w:t xml:space="preserve">“loopback 0 </w:t>
      </w:r>
      <w:proofErr w:type="gramStart"/>
      <w:r w:rsidR="002A366C"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highlight w:val="yellow"/>
          <w:lang w:val="en-US" w:eastAsia="zh-CN"/>
        </w:rPr>
        <w:t>activate</w:t>
      </w:r>
      <w:proofErr w:type="gramEnd"/>
    </w:p>
    <w:p w14:paraId="73C64192"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yellow"/>
          <w:lang w:val="en-US" w:eastAsia="zh-CN"/>
        </w:rPr>
      </w:pPr>
      <w:r w:rsidRPr="005F71E6">
        <w:rPr>
          <w:rFonts w:asciiTheme="minorHAnsi" w:hAnsiTheme="minorHAnsi"/>
          <w:color w:val="000000"/>
          <w:sz w:val="22"/>
          <w:szCs w:val="22"/>
          <w:highlight w:val="yellow"/>
          <w:lang w:val="en-US" w:eastAsia="zh-CN"/>
        </w:rPr>
        <w:t xml:space="preserve">  neighbor </w:t>
      </w:r>
      <w:r w:rsidR="002A366C" w:rsidRPr="005F71E6">
        <w:rPr>
          <w:rFonts w:asciiTheme="minorHAnsi" w:hAnsiTheme="minorHAnsi"/>
          <w:color w:val="000000"/>
          <w:sz w:val="22"/>
          <w:szCs w:val="22"/>
          <w:lang w:val="en-US" w:eastAsia="zh-CN"/>
        </w:rPr>
        <w:t xml:space="preserve">“loopback 0 </w:t>
      </w:r>
      <w:proofErr w:type="gramStart"/>
      <w:r w:rsidR="002A366C"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highlight w:val="yellow"/>
          <w:lang w:val="en-US" w:eastAsia="zh-CN"/>
        </w:rPr>
        <w:t>send</w:t>
      </w:r>
      <w:proofErr w:type="gramEnd"/>
      <w:r w:rsidRPr="005F71E6">
        <w:rPr>
          <w:rFonts w:asciiTheme="minorHAnsi" w:hAnsiTheme="minorHAnsi"/>
          <w:color w:val="000000"/>
          <w:sz w:val="22"/>
          <w:szCs w:val="22"/>
          <w:highlight w:val="yellow"/>
          <w:lang w:val="en-US" w:eastAsia="zh-CN"/>
        </w:rPr>
        <w:t>-community extended</w:t>
      </w:r>
    </w:p>
    <w:p w14:paraId="17CE65BE" w14:textId="77777777" w:rsidR="003A0812" w:rsidRPr="005F71E6" w:rsidRDefault="003A0812" w:rsidP="003A0812">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highlight w:val="yellow"/>
          <w:lang w:val="en-US" w:eastAsia="zh-CN"/>
        </w:rPr>
        <w:t xml:space="preserve">  neighbor </w:t>
      </w:r>
      <w:r w:rsidR="002A366C" w:rsidRPr="005F71E6">
        <w:rPr>
          <w:rFonts w:asciiTheme="minorHAnsi" w:hAnsiTheme="minorHAnsi"/>
          <w:color w:val="000000"/>
          <w:sz w:val="22"/>
          <w:szCs w:val="22"/>
          <w:lang w:val="en-US" w:eastAsia="zh-CN"/>
        </w:rPr>
        <w:t xml:space="preserve">“loopback 0 </w:t>
      </w:r>
      <w:proofErr w:type="gramStart"/>
      <w:r w:rsidR="002A366C"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lang w:val="en-US" w:eastAsia="zh-CN"/>
        </w:rPr>
        <w:t>inherit</w:t>
      </w:r>
      <w:proofErr w:type="gramEnd"/>
      <w:r w:rsidRPr="005F71E6">
        <w:rPr>
          <w:rFonts w:asciiTheme="minorHAnsi" w:hAnsiTheme="minorHAnsi"/>
          <w:color w:val="000000"/>
          <w:sz w:val="22"/>
          <w:szCs w:val="22"/>
          <w:lang w:val="en-US" w:eastAsia="zh-CN"/>
        </w:rPr>
        <w:t xml:space="preserve"> peer-policy VPNV4-PE</w:t>
      </w:r>
    </w:p>
    <w:p w14:paraId="6421EC7C" w14:textId="77777777" w:rsidR="003A0812" w:rsidRPr="005F71E6" w:rsidRDefault="003A0812" w:rsidP="003A0812">
      <w:pPr>
        <w:rPr>
          <w:rFonts w:asciiTheme="minorHAnsi" w:hAnsiTheme="minorHAnsi"/>
          <w:lang w:val="en-US"/>
        </w:rPr>
      </w:pPr>
    </w:p>
    <w:p w14:paraId="047A2F50" w14:textId="77777777" w:rsidR="002A366C" w:rsidRPr="005F71E6" w:rsidRDefault="002A366C" w:rsidP="002A366C">
      <w:pPr>
        <w:tabs>
          <w:tab w:val="left" w:pos="-1440"/>
          <w:tab w:val="left" w:pos="-720"/>
        </w:tabs>
        <w:ind w:right="828"/>
        <w:rPr>
          <w:rFonts w:asciiTheme="minorHAnsi" w:hAnsiTheme="minorHAnsi" w:cs="Arial"/>
          <w:b/>
          <w:lang w:val="en-US"/>
        </w:rPr>
      </w:pPr>
      <w:r w:rsidRPr="005F71E6">
        <w:rPr>
          <w:rFonts w:asciiTheme="minorHAnsi" w:hAnsiTheme="minorHAnsi" w:cs="Arial"/>
          <w:b/>
          <w:lang w:val="en-US"/>
        </w:rPr>
        <w:t>MVPN</w:t>
      </w:r>
    </w:p>
    <w:p w14:paraId="5E75B081"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rPr>
      </w:pPr>
      <w:r w:rsidRPr="005F71E6">
        <w:rPr>
          <w:rFonts w:asciiTheme="minorHAnsi" w:hAnsiTheme="minorHAnsi"/>
          <w:color w:val="000000"/>
          <w:sz w:val="22"/>
          <w:szCs w:val="22"/>
          <w:lang w:val="en-US"/>
        </w:rPr>
        <w:t>!</w:t>
      </w:r>
    </w:p>
    <w:p w14:paraId="640137A7"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lang w:val="en-US" w:eastAsia="zh-CN"/>
        </w:rPr>
        <w:t xml:space="preserve">router </w:t>
      </w:r>
      <w:proofErr w:type="spellStart"/>
      <w:r w:rsidRPr="005F71E6">
        <w:rPr>
          <w:rFonts w:asciiTheme="minorHAnsi" w:hAnsiTheme="minorHAnsi"/>
          <w:color w:val="000000"/>
          <w:sz w:val="22"/>
          <w:szCs w:val="22"/>
          <w:lang w:val="en-US" w:eastAsia="zh-CN"/>
        </w:rPr>
        <w:t>bgp</w:t>
      </w:r>
      <w:proofErr w:type="spellEnd"/>
      <w:r w:rsidRPr="005F71E6">
        <w:rPr>
          <w:rFonts w:asciiTheme="minorHAnsi" w:hAnsiTheme="minorHAnsi"/>
          <w:color w:val="000000"/>
          <w:sz w:val="22"/>
          <w:szCs w:val="22"/>
          <w:lang w:val="en-US" w:eastAsia="zh-CN"/>
        </w:rPr>
        <w:t xml:space="preserve"> 812</w:t>
      </w:r>
    </w:p>
    <w:p w14:paraId="1DC0E600"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p>
    <w:p w14:paraId="0C4449CC" w14:textId="77777777" w:rsidR="002A366C" w:rsidRPr="005F71E6" w:rsidRDefault="00551185"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cyan"/>
          <w:lang w:val="en-US" w:eastAsia="zh-CN"/>
        </w:rPr>
      </w:pPr>
      <w:r w:rsidRPr="005F71E6">
        <w:rPr>
          <w:rFonts w:asciiTheme="minorHAnsi" w:hAnsiTheme="minorHAnsi"/>
          <w:color w:val="000000"/>
          <w:sz w:val="22"/>
          <w:szCs w:val="22"/>
          <w:lang w:val="en-US" w:eastAsia="zh-CN"/>
        </w:rPr>
        <w:t xml:space="preserve">  </w:t>
      </w:r>
      <w:r w:rsidR="002A366C" w:rsidRPr="005F71E6">
        <w:rPr>
          <w:rFonts w:asciiTheme="minorHAnsi" w:hAnsiTheme="minorHAnsi"/>
          <w:color w:val="000000"/>
          <w:sz w:val="22"/>
          <w:szCs w:val="22"/>
          <w:highlight w:val="cyan"/>
          <w:lang w:val="en-US" w:eastAsia="zh-CN"/>
        </w:rPr>
        <w:t xml:space="preserve">neighbor “loopback 0 </w:t>
      </w:r>
      <w:proofErr w:type="gramStart"/>
      <w:r w:rsidR="002A366C" w:rsidRPr="005F71E6">
        <w:rPr>
          <w:rFonts w:asciiTheme="minorHAnsi" w:hAnsiTheme="minorHAnsi"/>
          <w:color w:val="000000"/>
          <w:sz w:val="22"/>
          <w:szCs w:val="22"/>
          <w:highlight w:val="cyan"/>
          <w:lang w:val="en-US" w:eastAsia="zh-CN"/>
        </w:rPr>
        <w:t>address”  inherit</w:t>
      </w:r>
      <w:proofErr w:type="gramEnd"/>
      <w:r w:rsidR="002A366C" w:rsidRPr="005F71E6">
        <w:rPr>
          <w:rFonts w:asciiTheme="minorHAnsi" w:hAnsiTheme="minorHAnsi"/>
          <w:color w:val="000000"/>
          <w:sz w:val="22"/>
          <w:szCs w:val="22"/>
          <w:highlight w:val="cyan"/>
          <w:lang w:val="en-US" w:eastAsia="zh-CN"/>
        </w:rPr>
        <w:t xml:space="preserve"> peer-session IBGP</w:t>
      </w:r>
    </w:p>
    <w:p w14:paraId="32CFC8A3" w14:textId="410399DC"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highlight w:val="cyan"/>
          <w:lang w:val="en-US" w:eastAsia="zh-CN"/>
        </w:rPr>
        <w:t xml:space="preserve">  neighbor “loopback 0 </w:t>
      </w:r>
      <w:proofErr w:type="gramStart"/>
      <w:r w:rsidRPr="005F71E6">
        <w:rPr>
          <w:rFonts w:asciiTheme="minorHAnsi" w:hAnsiTheme="minorHAnsi"/>
          <w:color w:val="000000"/>
          <w:sz w:val="22"/>
          <w:szCs w:val="22"/>
          <w:highlight w:val="cyan"/>
          <w:lang w:val="en-US" w:eastAsia="zh-CN"/>
        </w:rPr>
        <w:t>address”  description</w:t>
      </w:r>
      <w:proofErr w:type="gramEnd"/>
      <w:r w:rsidRPr="005F71E6">
        <w:rPr>
          <w:rFonts w:asciiTheme="minorHAnsi" w:hAnsiTheme="minorHAnsi"/>
          <w:color w:val="000000"/>
          <w:sz w:val="22"/>
          <w:szCs w:val="22"/>
          <w:highlight w:val="cyan"/>
          <w:lang w:val="en-US" w:eastAsia="zh-CN"/>
        </w:rPr>
        <w:t xml:space="preserve"> peer session with </w:t>
      </w:r>
      <w:r>
        <w:rPr>
          <w:rFonts w:asciiTheme="minorHAnsi" w:hAnsiTheme="minorHAnsi"/>
          <w:color w:val="000000"/>
          <w:sz w:val="22"/>
          <w:szCs w:val="22"/>
          <w:highlight w:val="cyan"/>
          <w:lang w:val="en-US" w:eastAsia="zh-CN"/>
        </w:rPr>
        <w:t/>
      </w:r>
    </w:p>
    <w:p w14:paraId="6850F186"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p>
    <w:p w14:paraId="044E997E"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lang w:val="en-US" w:eastAsia="zh-CN"/>
        </w:rPr>
        <w:t xml:space="preserve"> address-family ipv4 MVPN</w:t>
      </w:r>
    </w:p>
    <w:p w14:paraId="56633B42"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yellow"/>
          <w:lang w:val="en-US" w:eastAsia="zh-CN"/>
        </w:rPr>
      </w:pPr>
      <w:r w:rsidRPr="005F71E6">
        <w:rPr>
          <w:rFonts w:asciiTheme="minorHAnsi" w:hAnsiTheme="minorHAnsi"/>
          <w:color w:val="000000"/>
          <w:sz w:val="22"/>
          <w:szCs w:val="22"/>
          <w:lang w:val="en-US" w:eastAsia="zh-CN"/>
        </w:rPr>
        <w:t xml:space="preserve">  </w:t>
      </w:r>
      <w:r w:rsidRPr="005F71E6">
        <w:rPr>
          <w:rFonts w:asciiTheme="minorHAnsi" w:hAnsiTheme="minorHAnsi"/>
          <w:color w:val="000000"/>
          <w:sz w:val="22"/>
          <w:szCs w:val="22"/>
          <w:highlight w:val="yellow"/>
          <w:lang w:val="en-US" w:eastAsia="zh-CN"/>
        </w:rPr>
        <w:t xml:space="preserve">neighbor </w:t>
      </w:r>
      <w:r w:rsidRPr="005F71E6">
        <w:rPr>
          <w:rFonts w:asciiTheme="minorHAnsi" w:hAnsiTheme="minorHAnsi"/>
          <w:color w:val="000000"/>
          <w:sz w:val="22"/>
          <w:szCs w:val="22"/>
          <w:lang w:val="en-US" w:eastAsia="zh-CN"/>
        </w:rPr>
        <w:t xml:space="preserve">“loopback 0 </w:t>
      </w:r>
      <w:proofErr w:type="gramStart"/>
      <w:r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highlight w:val="yellow"/>
          <w:lang w:val="en-US" w:eastAsia="zh-CN"/>
        </w:rPr>
        <w:t>activate</w:t>
      </w:r>
      <w:proofErr w:type="gramEnd"/>
    </w:p>
    <w:p w14:paraId="37E52D91"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highlight w:val="yellow"/>
          <w:lang w:val="en-US" w:eastAsia="zh-CN"/>
        </w:rPr>
      </w:pPr>
      <w:r w:rsidRPr="005F71E6">
        <w:rPr>
          <w:rFonts w:asciiTheme="minorHAnsi" w:hAnsiTheme="minorHAnsi"/>
          <w:color w:val="000000"/>
          <w:sz w:val="22"/>
          <w:szCs w:val="22"/>
          <w:highlight w:val="yellow"/>
          <w:lang w:val="en-US" w:eastAsia="zh-CN"/>
        </w:rPr>
        <w:t xml:space="preserve">  neighbor </w:t>
      </w:r>
      <w:r w:rsidRPr="005F71E6">
        <w:rPr>
          <w:rFonts w:asciiTheme="minorHAnsi" w:hAnsiTheme="minorHAnsi"/>
          <w:color w:val="000000"/>
          <w:sz w:val="22"/>
          <w:szCs w:val="22"/>
          <w:lang w:val="en-US" w:eastAsia="zh-CN"/>
        </w:rPr>
        <w:t xml:space="preserve">“loopback 0 </w:t>
      </w:r>
      <w:proofErr w:type="gramStart"/>
      <w:r w:rsidRPr="005F71E6">
        <w:rPr>
          <w:rFonts w:asciiTheme="minorHAnsi" w:hAnsiTheme="minorHAnsi"/>
          <w:color w:val="000000"/>
          <w:sz w:val="22"/>
          <w:szCs w:val="22"/>
          <w:lang w:val="en-US" w:eastAsia="zh-CN"/>
        </w:rPr>
        <w:t xml:space="preserve">address”  </w:t>
      </w:r>
      <w:r w:rsidRPr="005F71E6">
        <w:rPr>
          <w:rFonts w:asciiTheme="minorHAnsi" w:hAnsiTheme="minorHAnsi"/>
          <w:color w:val="000000"/>
          <w:sz w:val="22"/>
          <w:szCs w:val="22"/>
          <w:highlight w:val="yellow"/>
          <w:lang w:val="en-US" w:eastAsia="zh-CN"/>
        </w:rPr>
        <w:t>send</w:t>
      </w:r>
      <w:proofErr w:type="gramEnd"/>
      <w:r w:rsidRPr="005F71E6">
        <w:rPr>
          <w:rFonts w:asciiTheme="minorHAnsi" w:hAnsiTheme="minorHAnsi"/>
          <w:color w:val="000000"/>
          <w:sz w:val="22"/>
          <w:szCs w:val="22"/>
          <w:highlight w:val="yellow"/>
          <w:lang w:val="en-US" w:eastAsia="zh-CN"/>
        </w:rPr>
        <w:t>-community extended</w:t>
      </w:r>
    </w:p>
    <w:p w14:paraId="6E11DE4D" w14:textId="77777777" w:rsidR="002A366C" w:rsidRPr="005F71E6" w:rsidRDefault="002A366C" w:rsidP="002A366C">
      <w:pPr>
        <w:pBdr>
          <w:top w:val="single" w:sz="4" w:space="1" w:color="auto"/>
          <w:left w:val="single" w:sz="4" w:space="0" w:color="auto"/>
          <w:bottom w:val="single" w:sz="4" w:space="1" w:color="auto"/>
          <w:right w:val="single" w:sz="4" w:space="4" w:color="auto"/>
        </w:pBdr>
        <w:ind w:left="432"/>
        <w:rPr>
          <w:rFonts w:asciiTheme="minorHAnsi" w:hAnsiTheme="minorHAnsi"/>
          <w:color w:val="000000"/>
          <w:sz w:val="22"/>
          <w:szCs w:val="22"/>
          <w:lang w:val="en-US" w:eastAsia="zh-CN"/>
        </w:rPr>
      </w:pPr>
      <w:r w:rsidRPr="005F71E6">
        <w:rPr>
          <w:rFonts w:asciiTheme="minorHAnsi" w:hAnsiTheme="minorHAnsi"/>
          <w:color w:val="000000"/>
          <w:sz w:val="22"/>
          <w:szCs w:val="22"/>
          <w:highlight w:val="yellow"/>
          <w:lang w:val="en-US" w:eastAsia="zh-CN"/>
        </w:rPr>
        <w:t xml:space="preserve">  neighbor </w:t>
      </w:r>
      <w:r w:rsidRPr="005F71E6">
        <w:rPr>
          <w:rFonts w:asciiTheme="minorHAnsi" w:hAnsiTheme="minorHAnsi"/>
          <w:color w:val="000000"/>
          <w:sz w:val="22"/>
          <w:szCs w:val="22"/>
          <w:lang w:val="en-US" w:eastAsia="zh-CN"/>
        </w:rPr>
        <w:t xml:space="preserve">“loopback 0 </w:t>
      </w:r>
      <w:proofErr w:type="gramStart"/>
      <w:r w:rsidRPr="005F71E6">
        <w:rPr>
          <w:rFonts w:asciiTheme="minorHAnsi" w:hAnsiTheme="minorHAnsi"/>
          <w:color w:val="000000"/>
          <w:sz w:val="22"/>
          <w:szCs w:val="22"/>
          <w:lang w:val="en-US" w:eastAsia="zh-CN"/>
        </w:rPr>
        <w:t>address”  inherit</w:t>
      </w:r>
      <w:proofErr w:type="gramEnd"/>
      <w:r w:rsidRPr="005F71E6">
        <w:rPr>
          <w:rFonts w:asciiTheme="minorHAnsi" w:hAnsiTheme="minorHAnsi"/>
          <w:color w:val="000000"/>
          <w:sz w:val="22"/>
          <w:szCs w:val="22"/>
          <w:lang w:val="en-US" w:eastAsia="zh-CN"/>
        </w:rPr>
        <w:t xml:space="preserve"> peer-policy MVPN</w:t>
      </w:r>
    </w:p>
    <w:p w14:paraId="3E8A2CE1" w14:textId="77777777" w:rsidR="002A366C" w:rsidRPr="005F71E6" w:rsidRDefault="002A366C" w:rsidP="002A366C">
      <w:pPr>
        <w:rPr>
          <w:rFonts w:asciiTheme="minorHAnsi" w:hAnsiTheme="minorHAnsi"/>
          <w:lang w:val="en-US"/>
        </w:rPr>
      </w:pPr>
    </w:p>
    <w:p w14:paraId="55E885C9" w14:textId="77777777" w:rsidR="002A366C" w:rsidRPr="005F71E6" w:rsidRDefault="002A366C" w:rsidP="002A366C">
      <w:pPr>
        <w:pStyle w:val="ListParagraph"/>
        <w:tabs>
          <w:tab w:val="num" w:pos="0"/>
        </w:tabs>
        <w:ind w:left="81" w:hanging="1521"/>
        <w:outlineLvl w:val="2"/>
        <w:rPr>
          <w:rFonts w:asciiTheme="minorHAnsi" w:hAnsiTheme="minorHAnsi" w:cs="Arial"/>
          <w:b/>
          <w:sz w:val="24"/>
        </w:rPr>
      </w:pPr>
    </w:p>
    <w:p w14:paraId="546145E3" w14:textId="77777777" w:rsidR="003A0812" w:rsidRPr="005F71E6" w:rsidRDefault="003A0812" w:rsidP="003A0812">
      <w:pPr>
        <w:rPr>
          <w:rFonts w:asciiTheme="minorHAnsi" w:hAnsiTheme="minorHAnsi"/>
          <w:lang w:val="en-US"/>
        </w:rPr>
      </w:pPr>
    </w:p>
    <w:p w14:paraId="32C2F573" w14:textId="77777777" w:rsidR="000D062E" w:rsidRPr="005F71E6" w:rsidRDefault="00F01106" w:rsidP="000D062E">
      <w:pPr>
        <w:tabs>
          <w:tab w:val="num" w:pos="0"/>
          <w:tab w:val="num" w:pos="720"/>
          <w:tab w:val="num" w:pos="810"/>
        </w:tabs>
        <w:ind w:left="720" w:hanging="720"/>
        <w:outlineLvl w:val="2"/>
        <w:rPr>
          <w:rFonts w:asciiTheme="minorHAnsi" w:hAnsiTheme="minorHAnsi" w:cs="Arial"/>
          <w:b/>
          <w:sz w:val="24"/>
          <w:lang w:val="en-US"/>
        </w:rPr>
      </w:pPr>
      <w:bookmarkStart w:id="295" w:name="_Toc465677480"/>
      <w:bookmarkStart w:id="296" w:name="_Toc85536831"/>
      <w:r w:rsidRPr="005F71E6">
        <w:rPr>
          <w:rFonts w:asciiTheme="minorHAnsi" w:hAnsiTheme="minorHAnsi" w:cs="Arial"/>
          <w:b/>
          <w:sz w:val="24"/>
          <w:lang w:val="en-US"/>
        </w:rPr>
        <w:t>5.4.19</w:t>
      </w:r>
      <w:r w:rsidR="000D062E" w:rsidRPr="005F71E6">
        <w:rPr>
          <w:rFonts w:asciiTheme="minorHAnsi" w:hAnsiTheme="minorHAnsi" w:cs="Arial"/>
          <w:b/>
          <w:sz w:val="24"/>
          <w:lang w:val="en-US"/>
        </w:rPr>
        <w:t xml:space="preserve"> DDOS configuration</w:t>
      </w:r>
      <w:bookmarkEnd w:id="295"/>
      <w:bookmarkEnd w:id="296"/>
    </w:p>
    <w:p w14:paraId="7C4F0A66" w14:textId="77777777" w:rsidR="000D062E" w:rsidRPr="005F71E6" w:rsidRDefault="000D062E" w:rsidP="000D062E">
      <w:pPr>
        <w:pStyle w:val="ListParagraph"/>
        <w:tabs>
          <w:tab w:val="num" w:pos="0"/>
        </w:tabs>
        <w:ind w:left="81" w:hanging="1521"/>
        <w:outlineLvl w:val="2"/>
        <w:rPr>
          <w:rFonts w:asciiTheme="minorHAnsi" w:hAnsiTheme="minorHAnsi" w:cs="Arial"/>
          <w:b/>
          <w:sz w:val="24"/>
        </w:rPr>
      </w:pPr>
    </w:p>
    <w:tbl>
      <w:tblPr>
        <w:tblW w:w="0" w:type="auto"/>
        <w:tblInd w:w="360" w:type="dxa"/>
        <w:tblCellMar>
          <w:left w:w="0" w:type="dxa"/>
          <w:right w:w="0" w:type="dxa"/>
        </w:tblCellMar>
        <w:tblLook w:val="04A0" w:firstRow="1" w:lastRow="0" w:firstColumn="1" w:lastColumn="0" w:noHBand="0" w:noVBand="1"/>
      </w:tblPr>
      <w:tblGrid>
        <w:gridCol w:w="3026"/>
        <w:gridCol w:w="2990"/>
        <w:gridCol w:w="2964"/>
      </w:tblGrid>
      <w:tr w:rsidR="000D062E" w:rsidRPr="005F71E6" w14:paraId="179F804F" w14:textId="77777777" w:rsidTr="00633F18">
        <w:tc>
          <w:tcPr>
            <w:tcW w:w="30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4EF226" w14:textId="77777777" w:rsidR="000D062E" w:rsidRPr="005F71E6" w:rsidRDefault="000D062E" w:rsidP="004E4EF8">
            <w:pPr>
              <w:rPr>
                <w:rFonts w:asciiTheme="minorHAnsi" w:hAnsiTheme="minorHAnsi"/>
                <w:lang w:val="en-CA" w:eastAsia="en-CA"/>
              </w:rPr>
            </w:pPr>
            <w:r w:rsidRPr="005F71E6">
              <w:rPr>
                <w:rFonts w:asciiTheme="minorHAnsi" w:hAnsiTheme="minorHAnsi"/>
              </w:rPr>
              <w:t>Info</w:t>
            </w:r>
          </w:p>
        </w:tc>
        <w:tc>
          <w:tcPr>
            <w:tcW w:w="302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2AC88D4" w14:textId="77777777" w:rsidR="000D062E" w:rsidRPr="005F71E6" w:rsidRDefault="000D062E" w:rsidP="004E4EF8">
            <w:pPr>
              <w:rPr>
                <w:rFonts w:asciiTheme="minorHAnsi" w:hAnsiTheme="minorHAnsi"/>
              </w:rPr>
            </w:pPr>
            <w:r w:rsidRPr="005F71E6">
              <w:rPr>
                <w:rFonts w:asciiTheme="minorHAnsi" w:hAnsiTheme="minorHAnsi"/>
              </w:rPr>
              <w:t>Purpose</w:t>
            </w:r>
          </w:p>
        </w:tc>
        <w:tc>
          <w:tcPr>
            <w:tcW w:w="302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009EB96" w14:textId="77777777" w:rsidR="000D062E" w:rsidRPr="005F71E6" w:rsidRDefault="000D062E" w:rsidP="004E4EF8">
            <w:pPr>
              <w:rPr>
                <w:rFonts w:asciiTheme="minorHAnsi" w:hAnsiTheme="minorHAnsi"/>
              </w:rPr>
            </w:pPr>
            <w:r w:rsidRPr="005F71E6">
              <w:rPr>
                <w:rFonts w:asciiTheme="minorHAnsi" w:hAnsiTheme="minorHAnsi"/>
              </w:rPr>
              <w:t>Detail</w:t>
            </w:r>
          </w:p>
        </w:tc>
      </w:tr>
      <w:tr w:rsidR="000D062E" w:rsidRPr="005F71E6" w14:paraId="17C02A6A"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D0A0D9F" w14:textId="77777777" w:rsidR="000D062E" w:rsidRPr="005F71E6" w:rsidRDefault="000D062E" w:rsidP="004E4EF8">
            <w:pPr>
              <w:rPr>
                <w:rFonts w:asciiTheme="minorHAnsi" w:hAnsiTheme="minorHAnsi"/>
                <w:highlight w:val="green"/>
              </w:rPr>
            </w:pPr>
            <w:r w:rsidRPr="005F71E6">
              <w:rPr>
                <w:rFonts w:asciiTheme="minorHAnsi" w:hAnsiTheme="minorHAnsi"/>
                <w:highlight w:val="green"/>
              </w:rPr>
              <w:t>lo300 IP address</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65B979B9" w14:textId="77777777" w:rsidR="000D062E" w:rsidRPr="005F71E6" w:rsidRDefault="00FC43A0" w:rsidP="004E4EF8">
            <w:pPr>
              <w:rPr>
                <w:rFonts w:asciiTheme="minorHAnsi" w:hAnsiTheme="minorHAnsi"/>
                <w:highlight w:val="green"/>
              </w:rPr>
            </w:pPr>
            <w:r w:rsidRPr="00FC43A0">
              <w:rPr>
                <w:rFonts w:asciiTheme="minorHAnsi" w:hAnsiTheme="minorHAnsi" w:cs="Arial"/>
                <w:lang w:eastAsia="zh-CN"/>
              </w:rPr>
              <w:t>100.95.10.221/32</w:t>
            </w:r>
          </w:p>
        </w:tc>
        <w:tc>
          <w:tcPr>
            <w:tcW w:w="3027" w:type="dxa"/>
            <w:tcBorders>
              <w:top w:val="nil"/>
              <w:left w:val="nil"/>
              <w:bottom w:val="single" w:sz="8" w:space="0" w:color="auto"/>
              <w:right w:val="single" w:sz="8" w:space="0" w:color="auto"/>
            </w:tcBorders>
            <w:tcMar>
              <w:top w:w="0" w:type="dxa"/>
              <w:left w:w="108" w:type="dxa"/>
              <w:bottom w:w="0" w:type="dxa"/>
              <w:right w:w="108" w:type="dxa"/>
            </w:tcMar>
          </w:tcPr>
          <w:p w14:paraId="177FAA97" w14:textId="77777777" w:rsidR="000D062E" w:rsidRPr="005F71E6" w:rsidRDefault="000D062E" w:rsidP="004E4EF8">
            <w:pPr>
              <w:rPr>
                <w:rFonts w:asciiTheme="minorHAnsi" w:hAnsiTheme="minorHAnsi"/>
              </w:rPr>
            </w:pPr>
          </w:p>
        </w:tc>
      </w:tr>
      <w:tr w:rsidR="000D062E" w:rsidRPr="005F71E6" w14:paraId="2AA433FC"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27E9E4" w14:textId="77777777" w:rsidR="000D062E" w:rsidRPr="005F71E6" w:rsidRDefault="000D062E" w:rsidP="004E4EF8">
            <w:pPr>
              <w:rPr>
                <w:rFonts w:asciiTheme="minorHAnsi" w:hAnsiTheme="minorHAnsi"/>
                <w:highlight w:val="green"/>
              </w:rPr>
            </w:pPr>
            <w:proofErr w:type="gramStart"/>
            <w:r w:rsidRPr="005F71E6">
              <w:rPr>
                <w:rFonts w:asciiTheme="minorHAnsi" w:hAnsiTheme="minorHAnsi"/>
                <w:highlight w:val="green"/>
              </w:rPr>
              <w:t>Region(</w:t>
            </w:r>
            <w:proofErr w:type="gramEnd"/>
            <w:r w:rsidR="009D05BC">
              <w:rPr>
                <w:rFonts w:asciiTheme="minorHAnsi" w:hAnsiTheme="minorHAnsi"/>
                <w:highlight w:val="green"/>
              </w:rPr>
              <w:t>CENTRAL</w:t>
            </w:r>
            <w:r w:rsidRPr="005F71E6">
              <w:rPr>
                <w:rFonts w:asciiTheme="minorHAnsi" w:hAnsiTheme="minorHAnsi"/>
                <w:highlight w:val="green"/>
              </w:rPr>
              <w:t>/CENTRAL/WEST)</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1044B150" w14:textId="77777777" w:rsidR="000D062E" w:rsidRPr="005F71E6" w:rsidRDefault="009D05BC" w:rsidP="004E4EF8">
            <w:pPr>
              <w:rPr>
                <w:rFonts w:asciiTheme="minorHAnsi" w:hAnsiTheme="minorHAnsi"/>
                <w:highlight w:val="green"/>
              </w:rPr>
            </w:pPr>
            <w:r>
              <w:rPr>
                <w:rFonts w:asciiTheme="minorHAnsi" w:hAnsiTheme="minorHAnsi"/>
                <w:highlight w:val="green"/>
              </w:rPr>
              <w:t>CENTRAL</w:t>
            </w:r>
          </w:p>
        </w:tc>
        <w:tc>
          <w:tcPr>
            <w:tcW w:w="3027" w:type="dxa"/>
            <w:tcBorders>
              <w:top w:val="nil"/>
              <w:left w:val="nil"/>
              <w:bottom w:val="single" w:sz="8" w:space="0" w:color="auto"/>
              <w:right w:val="single" w:sz="8" w:space="0" w:color="auto"/>
            </w:tcBorders>
            <w:tcMar>
              <w:top w:w="0" w:type="dxa"/>
              <w:left w:w="108" w:type="dxa"/>
              <w:bottom w:w="0" w:type="dxa"/>
              <w:right w:w="108" w:type="dxa"/>
            </w:tcMar>
          </w:tcPr>
          <w:p w14:paraId="3653099A" w14:textId="77777777" w:rsidR="000D062E" w:rsidRPr="005F71E6" w:rsidRDefault="000D062E" w:rsidP="004E4EF8">
            <w:pPr>
              <w:rPr>
                <w:rFonts w:asciiTheme="minorHAnsi" w:hAnsiTheme="minorHAnsi"/>
              </w:rPr>
            </w:pPr>
          </w:p>
        </w:tc>
      </w:tr>
      <w:tr w:rsidR="000D062E" w:rsidRPr="005F71E6" w14:paraId="0080F993"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86B189E" w14:textId="77777777" w:rsidR="000D062E" w:rsidRPr="005F71E6" w:rsidRDefault="00EC0C41" w:rsidP="004E4EF8">
            <w:pPr>
              <w:rPr>
                <w:rFonts w:asciiTheme="minorHAnsi" w:hAnsiTheme="minorHAnsi"/>
                <w:highlight w:val="green"/>
              </w:rPr>
            </w:pPr>
            <w:r w:rsidRPr="005F71E6">
              <w:rPr>
                <w:rFonts w:asciiTheme="minorHAnsi" w:hAnsiTheme="minorHAnsi"/>
                <w:highlight w:val="green"/>
              </w:rPr>
              <w:t>TRA</w:t>
            </w:r>
            <w:r w:rsidR="00633F18" w:rsidRPr="005F71E6">
              <w:rPr>
                <w:rFonts w:asciiTheme="minorHAnsi" w:hAnsiTheme="minorHAnsi"/>
                <w:highlight w:val="green"/>
              </w:rPr>
              <w:t>/TMS</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3F9C6FF1" w14:textId="490ED47D" w:rsidR="000D062E" w:rsidRPr="005F71E6" w:rsidRDefault="00312135" w:rsidP="004E4EF8">
            <w:pPr>
              <w:rPr>
                <w:rFonts w:asciiTheme="minorHAnsi" w:hAnsiTheme="minorHAnsi"/>
                <w:highlight w:val="green"/>
              </w:rPr>
            </w:pPr>
            <w:r>
              <w:rPr>
                <w:rFonts w:asciiTheme="minorHAnsi" w:hAnsiTheme="minorHAnsi"/>
                <w:highlight w:val="green"/>
              </w:rPr>
              <w:t>192.168.227.143</w:t>
            </w:r>
            <w:r w:rsidR="001E4958">
              <w:rPr>
                <w:rFonts w:asciiTheme="minorHAnsi" w:hAnsiTheme="minorHAnsi"/>
                <w:highlight w:val="green"/>
              </w:rPr>
              <w:t xml:space="preserve"> (doc bellow)</w:t>
            </w:r>
          </w:p>
        </w:tc>
        <w:tc>
          <w:tcPr>
            <w:tcW w:w="3027" w:type="dxa"/>
            <w:tcBorders>
              <w:top w:val="nil"/>
              <w:left w:val="nil"/>
              <w:bottom w:val="single" w:sz="8" w:space="0" w:color="auto"/>
              <w:right w:val="single" w:sz="8" w:space="0" w:color="auto"/>
            </w:tcBorders>
            <w:tcMar>
              <w:top w:w="0" w:type="dxa"/>
              <w:left w:w="108" w:type="dxa"/>
              <w:bottom w:w="0" w:type="dxa"/>
              <w:right w:w="108" w:type="dxa"/>
            </w:tcMar>
          </w:tcPr>
          <w:p w14:paraId="6F7F44D8" w14:textId="77777777" w:rsidR="000D062E" w:rsidRPr="005F71E6" w:rsidRDefault="000D062E" w:rsidP="004E4EF8">
            <w:pPr>
              <w:rPr>
                <w:rFonts w:asciiTheme="minorHAnsi" w:hAnsiTheme="minorHAnsi"/>
              </w:rPr>
            </w:pPr>
          </w:p>
        </w:tc>
      </w:tr>
      <w:tr w:rsidR="000D062E" w:rsidRPr="005F71E6" w14:paraId="18F89898"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F32D7A" w14:textId="77777777" w:rsidR="000D062E" w:rsidRPr="005F71E6" w:rsidRDefault="000D062E" w:rsidP="004E4EF8">
            <w:pPr>
              <w:rPr>
                <w:rFonts w:asciiTheme="minorHAnsi" w:hAnsiTheme="minorHAnsi"/>
                <w:highlight w:val="green"/>
              </w:rPr>
            </w:pPr>
            <w:r w:rsidRPr="005F71E6">
              <w:rPr>
                <w:rFonts w:asciiTheme="minorHAnsi" w:hAnsiTheme="minorHAnsi"/>
                <w:highlight w:val="green"/>
              </w:rPr>
              <w:t>Site address</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0224A08E" w14:textId="38D89458" w:rsidR="000D062E" w:rsidRPr="005F71E6" w:rsidRDefault="00AB7EEA" w:rsidP="00EC0C41">
            <w:pPr>
              <w:rPr>
                <w:rFonts w:asciiTheme="minorHAnsi" w:hAnsiTheme="minorHAnsi"/>
                <w:highlight w:val="green"/>
              </w:rPr>
            </w:pPr>
            <w:r>
              <w:rPr>
                <w:rFonts w:asciiTheme="minorHAnsi" w:hAnsiTheme="minorHAnsi"/>
                <w:highlight w:val="yellow"/>
              </w:rPr>
              <w:t>Address</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52301092" w14:textId="77777777" w:rsidR="000D062E" w:rsidRPr="005F71E6" w:rsidRDefault="000D062E" w:rsidP="004E4EF8">
            <w:pPr>
              <w:rPr>
                <w:rFonts w:asciiTheme="minorHAnsi" w:hAnsiTheme="minorHAnsi"/>
                <w:highlight w:val="yellow"/>
              </w:rPr>
            </w:pPr>
          </w:p>
        </w:tc>
      </w:tr>
      <w:tr w:rsidR="000D062E" w:rsidRPr="005F71E6" w14:paraId="193C5A2B"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02CAC0" w14:textId="77777777" w:rsidR="000D062E" w:rsidRPr="005F71E6" w:rsidRDefault="000D062E" w:rsidP="004E4EF8">
            <w:pPr>
              <w:rPr>
                <w:rFonts w:asciiTheme="minorHAnsi" w:hAnsiTheme="minorHAnsi"/>
                <w:highlight w:val="green"/>
              </w:rPr>
            </w:pPr>
            <w:r w:rsidRPr="005F71E6">
              <w:rPr>
                <w:rFonts w:asciiTheme="minorHAnsi" w:hAnsiTheme="minorHAnsi"/>
                <w:highlight w:val="green"/>
              </w:rPr>
              <w:t>Site ID</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4A28DED2" w14:textId="1DFCB968" w:rsidR="000D062E" w:rsidRPr="005F71E6" w:rsidRDefault="007A2F66" w:rsidP="004E4EF8">
            <w:pPr>
              <w:rPr>
                <w:rFonts w:asciiTheme="minorHAnsi" w:hAnsiTheme="minorHAnsi"/>
                <w:highlight w:val="green"/>
              </w:rPr>
            </w:pPr>
            <w:r>
              <w:rPr>
                <w:rFonts w:asciiTheme="minorHAnsi" w:hAnsiTheme="minorHAnsi"/>
                <w:highlight w:val="yellow"/>
              </w:rPr>
              <w:t>Site Name</w:t>
            </w:r>
          </w:p>
        </w:tc>
        <w:tc>
          <w:tcPr>
            <w:tcW w:w="3027" w:type="dxa"/>
            <w:tcBorders>
              <w:top w:val="nil"/>
              <w:left w:val="nil"/>
              <w:bottom w:val="single" w:sz="8" w:space="0" w:color="auto"/>
              <w:right w:val="single" w:sz="8" w:space="0" w:color="auto"/>
            </w:tcBorders>
            <w:tcMar>
              <w:top w:w="0" w:type="dxa"/>
              <w:left w:w="108" w:type="dxa"/>
              <w:bottom w:w="0" w:type="dxa"/>
              <w:right w:w="108" w:type="dxa"/>
            </w:tcMar>
          </w:tcPr>
          <w:p w14:paraId="1CF90B89" w14:textId="77777777" w:rsidR="000D062E" w:rsidRPr="005F71E6" w:rsidRDefault="000D062E" w:rsidP="004E4EF8">
            <w:pPr>
              <w:rPr>
                <w:rFonts w:asciiTheme="minorHAnsi" w:hAnsiTheme="minorHAnsi"/>
                <w:highlight w:val="yellow"/>
              </w:rPr>
            </w:pPr>
          </w:p>
        </w:tc>
      </w:tr>
      <w:tr w:rsidR="000D062E" w:rsidRPr="005F71E6" w14:paraId="4CF59853" w14:textId="77777777" w:rsidTr="00633F18">
        <w:tc>
          <w:tcPr>
            <w:tcW w:w="30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5BDD77" w14:textId="77777777" w:rsidR="000D062E" w:rsidRPr="005F71E6" w:rsidRDefault="000D062E" w:rsidP="004E4EF8">
            <w:pPr>
              <w:rPr>
                <w:rFonts w:asciiTheme="minorHAnsi" w:hAnsiTheme="minorHAnsi"/>
                <w:highlight w:val="green"/>
              </w:rPr>
            </w:pPr>
            <w:r w:rsidRPr="005F71E6">
              <w:rPr>
                <w:rFonts w:asciiTheme="minorHAnsi" w:hAnsiTheme="minorHAnsi"/>
                <w:highlight w:val="green"/>
              </w:rPr>
              <w:t>Y1731 nodal group</w:t>
            </w:r>
          </w:p>
        </w:tc>
        <w:tc>
          <w:tcPr>
            <w:tcW w:w="3027" w:type="dxa"/>
            <w:tcBorders>
              <w:top w:val="nil"/>
              <w:left w:val="nil"/>
              <w:bottom w:val="single" w:sz="8" w:space="0" w:color="auto"/>
              <w:right w:val="single" w:sz="8" w:space="0" w:color="auto"/>
            </w:tcBorders>
            <w:tcMar>
              <w:top w:w="0" w:type="dxa"/>
              <w:left w:w="108" w:type="dxa"/>
              <w:bottom w:w="0" w:type="dxa"/>
              <w:right w:w="108" w:type="dxa"/>
            </w:tcMar>
            <w:hideMark/>
          </w:tcPr>
          <w:p w14:paraId="4E4C00C3" w14:textId="77777777" w:rsidR="000D062E" w:rsidRPr="005F71E6" w:rsidRDefault="000D062E" w:rsidP="004E4EF8">
            <w:pPr>
              <w:rPr>
                <w:rFonts w:asciiTheme="minorHAnsi" w:hAnsiTheme="minorHAnsi"/>
                <w:highlight w:val="green"/>
              </w:rPr>
            </w:pPr>
            <w:r w:rsidRPr="005F71E6">
              <w:rPr>
                <w:rFonts w:asciiTheme="minorHAnsi" w:hAnsiTheme="minorHAnsi"/>
                <w:highlight w:val="green"/>
              </w:rPr>
              <w:t>For Y1731 setup</w:t>
            </w:r>
          </w:p>
        </w:tc>
        <w:tc>
          <w:tcPr>
            <w:tcW w:w="3027" w:type="dxa"/>
            <w:tcBorders>
              <w:top w:val="nil"/>
              <w:left w:val="nil"/>
              <w:bottom w:val="single" w:sz="8" w:space="0" w:color="auto"/>
              <w:right w:val="single" w:sz="8" w:space="0" w:color="auto"/>
            </w:tcBorders>
            <w:tcMar>
              <w:top w:w="0" w:type="dxa"/>
              <w:left w:w="108" w:type="dxa"/>
              <w:bottom w:w="0" w:type="dxa"/>
              <w:right w:w="108" w:type="dxa"/>
            </w:tcMar>
          </w:tcPr>
          <w:p w14:paraId="54C60D35" w14:textId="77777777" w:rsidR="000D062E" w:rsidRPr="005F71E6" w:rsidRDefault="000D062E" w:rsidP="004E4EF8">
            <w:pPr>
              <w:rPr>
                <w:rFonts w:asciiTheme="minorHAnsi" w:hAnsiTheme="minorHAnsi"/>
              </w:rPr>
            </w:pPr>
          </w:p>
        </w:tc>
      </w:tr>
    </w:tbl>
    <w:p w14:paraId="04E17B7A" w14:textId="77777777" w:rsidR="000D062E" w:rsidRPr="005F71E6" w:rsidRDefault="000D062E" w:rsidP="000D062E">
      <w:pPr>
        <w:rPr>
          <w:rFonts w:asciiTheme="minorHAnsi" w:eastAsiaTheme="minorHAnsi" w:hAnsiTheme="minorHAnsi"/>
          <w:sz w:val="22"/>
          <w:szCs w:val="22"/>
        </w:rPr>
      </w:pPr>
    </w:p>
    <w:p w14:paraId="594AAA32" w14:textId="77777777" w:rsidR="000D062E" w:rsidRPr="005F71E6" w:rsidRDefault="000D062E" w:rsidP="000D062E">
      <w:pPr>
        <w:pStyle w:val="ListParagraph"/>
        <w:tabs>
          <w:tab w:val="num" w:pos="0"/>
          <w:tab w:val="num" w:pos="720"/>
        </w:tabs>
        <w:ind w:left="1521"/>
        <w:outlineLvl w:val="2"/>
        <w:rPr>
          <w:rFonts w:asciiTheme="minorHAnsi" w:hAnsiTheme="minorHAnsi" w:cs="Arial"/>
          <w:b/>
          <w:sz w:val="24"/>
        </w:rPr>
      </w:pPr>
    </w:p>
    <w:bookmarkStart w:id="297" w:name="_Toc465677481"/>
    <w:bookmarkEnd w:id="297"/>
    <w:bookmarkStart w:id="298" w:name="_MON_1539364596"/>
    <w:bookmarkEnd w:id="298"/>
    <w:p w14:paraId="207026D1" w14:textId="77777777" w:rsidR="000D062E" w:rsidRPr="005F71E6" w:rsidRDefault="00CA1935" w:rsidP="008543AE">
      <w:pPr>
        <w:rPr>
          <w:lang w:val="en-US"/>
        </w:rPr>
      </w:pPr>
      <w:r w:rsidRPr="005F71E6">
        <w:rPr>
          <w:lang w:val="en-US"/>
        </w:rPr>
        <w:object w:dxaOrig="2069" w:dyaOrig="1339" w14:anchorId="7B5AE453">
          <v:shape id="_x0000_i1036" type="#_x0000_t75" style="width:102.45pt;height:66.85pt" o:ole="">
            <v:imagedata r:id="rId32" o:title=""/>
          </v:shape>
          <o:OLEObject Type="Embed" ProgID="Word.Document.12" ShapeID="_x0000_i1036" DrawAspect="Icon" ObjectID="_1697282194" r:id="rId33">
            <o:FieldCodes>\s</o:FieldCodes>
          </o:OLEObject>
        </w:object>
      </w:r>
    </w:p>
    <w:p w14:paraId="098DF3ED" w14:textId="77777777" w:rsidR="004B55FB" w:rsidRPr="002B13AE" w:rsidRDefault="004B55FB" w:rsidP="004B55FB">
      <w:pPr>
        <w:pStyle w:val="ListParagraph"/>
        <w:numPr>
          <w:ilvl w:val="0"/>
          <w:numId w:val="9"/>
        </w:numPr>
        <w:ind w:left="351"/>
        <w:contextualSpacing/>
        <w:rPr>
          <w:color w:val="000000"/>
          <w:lang w:val="en-CA" w:eastAsia="en-CA"/>
        </w:rPr>
      </w:pPr>
      <w:r w:rsidRPr="002B13AE">
        <w:rPr>
          <w:rFonts w:cstheme="minorHAnsi"/>
          <w:color w:val="000000"/>
          <w:lang w:val="en-CA" w:eastAsia="en-CA"/>
        </w:rPr>
        <w:t xml:space="preserve">Configure DDoS related configuration on </w:t>
      </w:r>
      <w:proofErr w:type="gramStart"/>
      <w:r w:rsidRPr="002B13AE">
        <w:rPr>
          <w:rFonts w:cstheme="minorHAnsi"/>
          <w:color w:val="000000"/>
          <w:lang w:val="en-CA" w:eastAsia="en-CA"/>
        </w:rPr>
        <w:t xml:space="preserve">AGW </w:t>
      </w:r>
      <w:r>
        <w:rPr>
          <w:rFonts w:cstheme="minorHAnsi"/>
          <w:color w:val="000000"/>
          <w:lang w:val="en-CA" w:eastAsia="en-CA"/>
        </w:rPr>
        <w:t xml:space="preserve"> (</w:t>
      </w:r>
      <w:proofErr w:type="gramEnd"/>
      <w:r>
        <w:rPr>
          <w:rFonts w:cstheme="minorHAnsi"/>
          <w:color w:val="000000"/>
          <w:lang w:val="en-CA" w:eastAsia="en-CA"/>
        </w:rPr>
        <w:t xml:space="preserve">Region : </w:t>
      </w:r>
      <w:r w:rsidR="009D05BC">
        <w:rPr>
          <w:rFonts w:cstheme="minorHAnsi"/>
          <w:color w:val="000000"/>
          <w:lang w:val="en-CA" w:eastAsia="en-CA"/>
        </w:rPr>
        <w:t>CENTRAL</w:t>
      </w:r>
      <w:r>
        <w:rPr>
          <w:rFonts w:cstheme="minorHAnsi"/>
          <w:color w:val="000000"/>
          <w:lang w:val="en-CA" w:eastAsia="en-CA"/>
        </w:rPr>
        <w:t>)</w:t>
      </w:r>
    </w:p>
    <w:sdt>
      <w:sdtPr>
        <w:rPr>
          <w:rFonts w:ascii="Courier New" w:hAnsi="Courier New" w:cs="Courier New"/>
          <w:noProof/>
          <w:lang w:val="en-CA" w:eastAsia="en-CA"/>
        </w:rPr>
        <w:id w:val="1170831695"/>
      </w:sdtPr>
      <w:sdtEndPr>
        <w:rPr>
          <w:rFonts w:ascii="Times New Roman" w:hAnsi="Times New Roman" w:cs="Times New Roman"/>
          <w:noProof w:val="0"/>
          <w:color w:val="000000"/>
        </w:rPr>
      </w:sdtEndPr>
      <w:sdtContent>
        <w:p w14:paraId="25D36FF7"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noProof/>
            </w:rPr>
          </w:pPr>
        </w:p>
        <w:p w14:paraId="3B7B184B"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3135F">
            <w:rPr>
              <w:rFonts w:ascii="Courier New" w:hAnsi="Courier New" w:cs="Courier New"/>
            </w:rPr>
            <w:t xml:space="preserve">       </w:t>
          </w:r>
          <w:r>
            <w:rPr>
              <w:rFonts w:ascii="Courier New" w:hAnsi="Courier New" w:cs="Courier New"/>
            </w:rPr>
            <w:t>exit all</w:t>
          </w:r>
        </w:p>
        <w:p w14:paraId="7C5FCC9C" w14:textId="77777777" w:rsidR="004B55FB" w:rsidRPr="0003135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configure router </w:t>
          </w:r>
          <w:proofErr w:type="spellStart"/>
          <w:r>
            <w:rPr>
              <w:rFonts w:ascii="Courier New" w:hAnsi="Courier New" w:cs="Courier New"/>
            </w:rPr>
            <w:t>mpls</w:t>
          </w:r>
          <w:proofErr w:type="spellEnd"/>
        </w:p>
        <w:p w14:paraId="023974F0" w14:textId="4CBAD035"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path </w:t>
          </w:r>
          <w:r w:rsidRPr="001E4958">
            <w:rPr>
              <w:rFonts w:ascii="Courier New" w:hAnsi="Courier New" w:cs="Courier New"/>
              <w:highlight w:val="green"/>
            </w:rPr>
            <w:t>"to-DGW66.</w:t>
          </w:r>
          <w:r w:rsidRPr="001E4958">
            <w:rPr>
              <w:rFonts w:ascii="Courier New" w:hAnsi="Courier New" w:cs="Courier New"/>
              <w:noProof/>
              <w:color w:val="FF0000"/>
              <w:highlight w:val="green"/>
              <w:u w:val="single"/>
              <w:lang w:eastAsia="en-CA"/>
            </w:rPr>
            <w:t>YM</w:t>
          </w:r>
          <w:r w:rsidRPr="001E4958">
            <w:rPr>
              <w:rFonts w:ascii="Courier New" w:hAnsi="Courier New" w:cs="Courier New"/>
              <w:highlight w:val="green"/>
            </w:rPr>
            <w:t xml:space="preserve">-from </w:t>
          </w:r>
          <w:r w:rsidRPr="001E4958">
            <w:rPr>
              <w:rFonts w:ascii="Courier New" w:hAnsi="Courier New" w:cs="Courier New"/>
              <w:noProof/>
              <w:color w:val="FF0000"/>
              <w:highlight w:val="green"/>
              <w:u w:val="single"/>
              <w:lang w:val="en-CA" w:eastAsia="en-CA"/>
            </w:rPr>
            <w:t>local node name</w:t>
          </w:r>
          <w:r w:rsidRPr="001E4958">
            <w:rPr>
              <w:rFonts w:ascii="Courier New" w:hAnsi="Courier New" w:cs="Courier New"/>
              <w:highlight w:val="green"/>
            </w:rPr>
            <w:t>"</w:t>
          </w:r>
          <w:r w:rsidR="001E4958">
            <w:rPr>
              <w:rFonts w:ascii="Courier New" w:hAnsi="Courier New" w:cs="Courier New"/>
            </w:rPr>
            <w:t xml:space="preserve"> </w:t>
          </w:r>
          <w:r w:rsidR="001E4958" w:rsidRPr="001E4958">
            <w:rPr>
              <w:rFonts w:ascii="Courier New" w:hAnsi="Courier New" w:cs="Courier New"/>
              <w:highlight w:val="red"/>
            </w:rPr>
            <w:t>Check DDoS document</w:t>
          </w:r>
        </w:p>
        <w:p w14:paraId="7147BCD4"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hop 10 </w:t>
          </w:r>
          <w:r w:rsidRPr="00FF2295">
            <w:rPr>
              <w:rFonts w:ascii="Courier New" w:hAnsi="Courier New" w:cs="Courier New"/>
              <w:noProof/>
              <w:color w:val="FF0000"/>
              <w:u w:val="single"/>
              <w:lang w:val="en-CA" w:eastAsia="en-CA"/>
            </w:rPr>
            <w:t>remote_CGW_Lo0</w:t>
          </w:r>
          <w:r>
            <w:rPr>
              <w:rFonts w:ascii="Courier New" w:hAnsi="Courier New" w:cs="Courier New"/>
              <w:noProof/>
              <w:color w:val="FF0000"/>
              <w:u w:val="single"/>
              <w:lang w:val="en-CA" w:eastAsia="en-CA"/>
            </w:rPr>
            <w:t xml:space="preserve"> </w:t>
          </w:r>
          <w:r w:rsidRPr="001E4958">
            <w:rPr>
              <w:rFonts w:ascii="Courier New" w:hAnsi="Courier New" w:cs="Courier New"/>
              <w:noProof/>
              <w:color w:val="FF0000"/>
              <w:highlight w:val="green"/>
              <w:u w:val="single"/>
              <w:lang w:val="en-CA" w:eastAsia="en-CA"/>
            </w:rPr>
            <w:t>(69.63.246.188)</w:t>
          </w:r>
          <w:r w:rsidRPr="00FF2295">
            <w:rPr>
              <w:rFonts w:ascii="Courier New" w:hAnsi="Courier New" w:cs="Courier New"/>
            </w:rPr>
            <w:t xml:space="preserve"> loose</w:t>
          </w:r>
        </w:p>
        <w:p w14:paraId="68240036"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hop 20 </w:t>
          </w:r>
          <w:r w:rsidRPr="00FF2295">
            <w:rPr>
              <w:rFonts w:ascii="Courier New" w:hAnsi="Courier New" w:cs="Courier New"/>
              <w:noProof/>
              <w:color w:val="FF0000"/>
              <w:u w:val="single"/>
              <w:lang w:val="en-CA" w:eastAsia="en-CA"/>
            </w:rPr>
            <w:t>P-P-CSDE_END_IP</w:t>
          </w:r>
          <w:r>
            <w:rPr>
              <w:rFonts w:ascii="Courier New" w:hAnsi="Courier New" w:cs="Courier New"/>
              <w:noProof/>
              <w:color w:val="FF0000"/>
              <w:u w:val="single"/>
              <w:lang w:val="en-CA" w:eastAsia="en-CA"/>
            </w:rPr>
            <w:t xml:space="preserve"> </w:t>
          </w:r>
          <w:r w:rsidRPr="001E4958">
            <w:rPr>
              <w:rFonts w:ascii="Courier New" w:hAnsi="Courier New" w:cs="Courier New"/>
              <w:noProof/>
              <w:color w:val="FF0000"/>
              <w:highlight w:val="green"/>
              <w:u w:val="single"/>
              <w:lang w:val="en-CA" w:eastAsia="en-CA"/>
            </w:rPr>
            <w:t>(</w:t>
          </w:r>
          <w:r w:rsidR="009D05BC" w:rsidRPr="001E4958">
            <w:rPr>
              <w:rFonts w:ascii="Courier New" w:hAnsi="Courier New" w:cs="Courier New"/>
              <w:noProof/>
              <w:color w:val="FF0000"/>
              <w:highlight w:val="green"/>
              <w:u w:val="single"/>
              <w:lang w:val="en-CA" w:eastAsia="en-CA"/>
            </w:rPr>
            <w:t>209.148.231.246</w:t>
          </w:r>
          <w:r w:rsidRPr="001E4958">
            <w:rPr>
              <w:rFonts w:ascii="Courier New" w:hAnsi="Courier New" w:cs="Courier New"/>
              <w:noProof/>
              <w:color w:val="FF0000"/>
              <w:highlight w:val="green"/>
              <w:u w:val="single"/>
              <w:lang w:val="en-CA" w:eastAsia="en-CA"/>
            </w:rPr>
            <w:t>)</w:t>
          </w:r>
          <w:r w:rsidRPr="00FF2295">
            <w:rPr>
              <w:rFonts w:ascii="Courier New" w:hAnsi="Courier New" w:cs="Courier New"/>
            </w:rPr>
            <w:t xml:space="preserve"> strict</w:t>
          </w:r>
        </w:p>
        <w:p w14:paraId="4828F773"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no shutdown</w:t>
          </w:r>
        </w:p>
        <w:p w14:paraId="66A9DCD4"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exit</w:t>
          </w:r>
        </w:p>
        <w:p w14:paraId="1D8999FE"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w:t>
          </w:r>
          <w:proofErr w:type="spellStart"/>
          <w:r w:rsidRPr="00FF2295">
            <w:rPr>
              <w:rFonts w:ascii="Courier New" w:hAnsi="Courier New" w:cs="Courier New"/>
            </w:rPr>
            <w:t>lsp</w:t>
          </w:r>
          <w:proofErr w:type="spellEnd"/>
          <w:r w:rsidRPr="00FF2295">
            <w:rPr>
              <w:rFonts w:ascii="Courier New" w:hAnsi="Courier New" w:cs="Courier New"/>
            </w:rPr>
            <w:t xml:space="preserve"> "to-</w:t>
          </w:r>
          <w:proofErr w:type="spellStart"/>
          <w:r w:rsidRPr="00FF2295">
            <w:rPr>
              <w:rFonts w:ascii="Courier New" w:hAnsi="Courier New" w:cs="Courier New"/>
            </w:rPr>
            <w:t>Ebu</w:t>
          </w:r>
          <w:proofErr w:type="spellEnd"/>
          <w:r w:rsidRPr="00FF2295">
            <w:rPr>
              <w:rFonts w:ascii="Courier New" w:hAnsi="Courier New" w:cs="Courier New"/>
            </w:rPr>
            <w:t>-</w:t>
          </w:r>
          <w:r w:rsidRPr="002B3103">
            <w:rPr>
              <w:rFonts w:ascii="Courier New" w:hAnsi="Courier New" w:cs="Courier New"/>
              <w:noProof/>
              <w:color w:val="FF0000"/>
              <w:u w:val="single"/>
              <w:lang w:val="en-CA" w:eastAsia="en-CA"/>
            </w:rPr>
            <w:t>mp01.</w:t>
          </w:r>
          <w:r w:rsidR="009D05BC">
            <w:rPr>
              <w:rFonts w:ascii="Courier New" w:hAnsi="Courier New" w:cs="Courier New"/>
              <w:noProof/>
              <w:color w:val="FF0000"/>
              <w:u w:val="single"/>
              <w:lang w:val="en-CA" w:eastAsia="en-CA"/>
            </w:rPr>
            <w:t>YM</w:t>
          </w:r>
          <w:r w:rsidRPr="00FF2295">
            <w:rPr>
              <w:rFonts w:ascii="Courier New" w:hAnsi="Courier New" w:cs="Courier New"/>
            </w:rPr>
            <w:t>-</w:t>
          </w:r>
          <w:r w:rsidRPr="00FF2295">
            <w:rPr>
              <w:rFonts w:ascii="Courier New" w:hAnsi="Courier New" w:cs="Courier New"/>
              <w:noProof/>
              <w:color w:val="FF0000"/>
              <w:u w:val="single"/>
              <w:lang w:val="en-CA" w:eastAsia="en-CA"/>
            </w:rPr>
            <w:t xml:space="preserve"> local_node_name</w:t>
          </w:r>
          <w:r w:rsidRPr="00FF2295">
            <w:rPr>
              <w:rFonts w:ascii="Courier New" w:hAnsi="Courier New" w:cs="Courier New"/>
            </w:rPr>
            <w:t>"</w:t>
          </w:r>
        </w:p>
        <w:p w14:paraId="42E56B1B"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to </w:t>
          </w:r>
          <w:r w:rsidRPr="00F23B96">
            <w:rPr>
              <w:rFonts w:ascii="Courier New" w:hAnsi="Courier New" w:cs="Courier New"/>
              <w:noProof/>
              <w:color w:val="FF0000"/>
              <w:u w:val="single"/>
              <w:lang w:val="en-CA" w:eastAsia="en-CA"/>
            </w:rPr>
            <w:t>Remote-CSDE-Lo0</w:t>
          </w:r>
          <w:r w:rsidR="00E3592E">
            <w:rPr>
              <w:rFonts w:ascii="Courier New" w:hAnsi="Courier New" w:cs="Courier New"/>
              <w:noProof/>
              <w:color w:val="FF0000"/>
              <w:u w:val="single"/>
              <w:lang w:val="en-CA" w:eastAsia="en-CA"/>
            </w:rPr>
            <w:t xml:space="preserve"> (</w:t>
          </w:r>
          <w:r w:rsidR="00E3592E" w:rsidRPr="00E3592E">
            <w:rPr>
              <w:rFonts w:ascii="Courier New" w:hAnsi="Courier New" w:cs="Courier New"/>
              <w:noProof/>
              <w:color w:val="FF0000"/>
              <w:u w:val="single"/>
              <w:lang w:val="en-CA" w:eastAsia="en-CA"/>
            </w:rPr>
            <w:t>69.63.246.30</w:t>
          </w:r>
          <w:r w:rsidR="00E3592E">
            <w:rPr>
              <w:rFonts w:ascii="Courier New" w:hAnsi="Courier New" w:cs="Courier New"/>
              <w:noProof/>
              <w:color w:val="FF0000"/>
              <w:u w:val="single"/>
              <w:lang w:val="en-CA" w:eastAsia="en-CA"/>
            </w:rPr>
            <w:t>)</w:t>
          </w:r>
        </w:p>
        <w:p w14:paraId="764ACFBC"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w:t>
          </w:r>
          <w:proofErr w:type="spellStart"/>
          <w:r w:rsidRPr="00FF2295">
            <w:rPr>
              <w:rFonts w:ascii="Courier New" w:hAnsi="Courier New" w:cs="Courier New"/>
            </w:rPr>
            <w:t>cspf</w:t>
          </w:r>
          <w:proofErr w:type="spellEnd"/>
        </w:p>
        <w:p w14:paraId="2F1052D6"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w:t>
          </w:r>
          <w:proofErr w:type="spellStart"/>
          <w:r w:rsidRPr="00FF2295">
            <w:rPr>
              <w:rFonts w:ascii="Courier New" w:hAnsi="Courier New" w:cs="Courier New"/>
            </w:rPr>
            <w:t>ldp</w:t>
          </w:r>
          <w:proofErr w:type="spellEnd"/>
          <w:r w:rsidRPr="00FF2295">
            <w:rPr>
              <w:rFonts w:ascii="Courier New" w:hAnsi="Courier New" w:cs="Courier New"/>
            </w:rPr>
            <w:t>-over-rsvp exclude</w:t>
          </w:r>
        </w:p>
        <w:p w14:paraId="2046B92E"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w:t>
          </w:r>
          <w:proofErr w:type="spellStart"/>
          <w:r w:rsidRPr="00FF2295">
            <w:rPr>
              <w:rFonts w:ascii="Courier New" w:hAnsi="Courier New" w:cs="Courier New"/>
            </w:rPr>
            <w:t>vprn</w:t>
          </w:r>
          <w:proofErr w:type="spellEnd"/>
          <w:r w:rsidRPr="00FF2295">
            <w:rPr>
              <w:rFonts w:ascii="Courier New" w:hAnsi="Courier New" w:cs="Courier New"/>
            </w:rPr>
            <w:t>-auto-bind exclude</w:t>
          </w:r>
        </w:p>
        <w:p w14:paraId="543AE098"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no </w:t>
          </w:r>
          <w:proofErr w:type="spellStart"/>
          <w:r w:rsidRPr="00FF2295">
            <w:rPr>
              <w:rFonts w:ascii="Courier New" w:hAnsi="Courier New" w:cs="Courier New"/>
            </w:rPr>
            <w:t>igp</w:t>
          </w:r>
          <w:proofErr w:type="spellEnd"/>
          <w:r w:rsidRPr="00FF2295">
            <w:rPr>
              <w:rFonts w:ascii="Courier New" w:hAnsi="Courier New" w:cs="Courier New"/>
            </w:rPr>
            <w:t>-shortcut</w:t>
          </w:r>
        </w:p>
        <w:p w14:paraId="71C6FA9C"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no </w:t>
          </w:r>
          <w:proofErr w:type="spellStart"/>
          <w:r w:rsidRPr="00FF2295">
            <w:rPr>
              <w:rFonts w:ascii="Courier New" w:hAnsi="Courier New" w:cs="Courier New"/>
            </w:rPr>
            <w:t>bgp</w:t>
          </w:r>
          <w:proofErr w:type="spellEnd"/>
          <w:r w:rsidRPr="00FF2295">
            <w:rPr>
              <w:rFonts w:ascii="Courier New" w:hAnsi="Courier New" w:cs="Courier New"/>
            </w:rPr>
            <w:t>-shortcut</w:t>
          </w:r>
        </w:p>
        <w:p w14:paraId="7989393D"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w:t>
          </w:r>
          <w:proofErr w:type="spellStart"/>
          <w:r w:rsidRPr="00FF2295">
            <w:rPr>
              <w:rFonts w:ascii="Courier New" w:hAnsi="Courier New" w:cs="Courier New"/>
            </w:rPr>
            <w:t>bgp</w:t>
          </w:r>
          <w:proofErr w:type="spellEnd"/>
          <w:r w:rsidRPr="00FF2295">
            <w:rPr>
              <w:rFonts w:ascii="Courier New" w:hAnsi="Courier New" w:cs="Courier New"/>
            </w:rPr>
            <w:t>-transport-tunnel exclude</w:t>
          </w:r>
        </w:p>
        <w:p w14:paraId="2065E20E"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primary "to-</w:t>
          </w:r>
          <w:r>
            <w:rPr>
              <w:rFonts w:ascii="Courier New" w:hAnsi="Courier New" w:cs="Courier New"/>
            </w:rPr>
            <w:t>DGW66.</w:t>
          </w:r>
          <w:r w:rsidR="009D05BC">
            <w:rPr>
              <w:rFonts w:ascii="Courier New" w:hAnsi="Courier New" w:cs="Courier New"/>
            </w:rPr>
            <w:t>YM</w:t>
          </w:r>
          <w:r w:rsidRPr="00FF2295">
            <w:rPr>
              <w:rFonts w:ascii="Courier New" w:hAnsi="Courier New" w:cs="Courier New"/>
            </w:rPr>
            <w:t xml:space="preserve">-from </w:t>
          </w:r>
          <w:r w:rsidRPr="00FF2295">
            <w:rPr>
              <w:rFonts w:ascii="Courier New" w:hAnsi="Courier New" w:cs="Courier New"/>
              <w:noProof/>
              <w:color w:val="FF0000"/>
              <w:u w:val="single"/>
              <w:lang w:val="en-CA" w:eastAsia="en-CA"/>
            </w:rPr>
            <w:t>local_node_name</w:t>
          </w:r>
          <w:r w:rsidRPr="00FF2295">
            <w:rPr>
              <w:rFonts w:ascii="Courier New" w:hAnsi="Courier New" w:cs="Courier New"/>
            </w:rPr>
            <w:t>"</w:t>
          </w:r>
        </w:p>
        <w:p w14:paraId="7F9E0787"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exit</w:t>
          </w:r>
        </w:p>
        <w:p w14:paraId="6C93BB14"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no shutdown</w:t>
          </w:r>
        </w:p>
        <w:p w14:paraId="7A7CE3FA"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exit</w:t>
          </w:r>
        </w:p>
        <w:p w14:paraId="2442D573"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no shutdown</w:t>
          </w:r>
        </w:p>
        <w:p w14:paraId="33035859"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FF2295">
            <w:rPr>
              <w:rFonts w:ascii="Courier New" w:hAnsi="Courier New" w:cs="Courier New"/>
            </w:rPr>
            <w:t xml:space="preserve">        exit</w:t>
          </w:r>
          <w:r>
            <w:rPr>
              <w:rFonts w:ascii="Courier New" w:hAnsi="Courier New" w:cs="Courier New"/>
            </w:rPr>
            <w:t xml:space="preserve"> all</w:t>
          </w:r>
        </w:p>
        <w:p w14:paraId="22611152"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configure service</w:t>
          </w:r>
        </w:p>
        <w:p w14:paraId="00E2391B"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w:t>
          </w:r>
          <w:proofErr w:type="spellStart"/>
          <w:r w:rsidRPr="0054150F">
            <w:rPr>
              <w:rFonts w:ascii="Courier New" w:hAnsi="Courier New" w:cs="Courier New"/>
            </w:rPr>
            <w:t>sdp</w:t>
          </w:r>
          <w:proofErr w:type="spellEnd"/>
          <w:r w:rsidRPr="0054150F">
            <w:rPr>
              <w:rFonts w:ascii="Courier New" w:hAnsi="Courier New" w:cs="Courier New"/>
            </w:rPr>
            <w:t xml:space="preserve"> 601 </w:t>
          </w:r>
          <w:proofErr w:type="spellStart"/>
          <w:r w:rsidRPr="0054150F">
            <w:rPr>
              <w:rFonts w:ascii="Courier New" w:hAnsi="Courier New" w:cs="Courier New"/>
            </w:rPr>
            <w:t>mpls</w:t>
          </w:r>
          <w:proofErr w:type="spellEnd"/>
          <w:r w:rsidRPr="0054150F">
            <w:rPr>
              <w:rFonts w:ascii="Courier New" w:hAnsi="Courier New" w:cs="Courier New"/>
            </w:rPr>
            <w:t xml:space="preserve"> create</w:t>
          </w:r>
        </w:p>
        <w:p w14:paraId="01B56AC6"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description "SDP to </w:t>
          </w:r>
          <w:r>
            <w:rPr>
              <w:rFonts w:ascii="Courier New" w:hAnsi="Courier New" w:cs="Courier New"/>
              <w:noProof/>
              <w:color w:val="FF0000"/>
              <w:u w:val="single"/>
              <w:lang w:val="en-CA" w:eastAsia="en-CA"/>
            </w:rPr>
            <w:t>DGW66.</w:t>
          </w:r>
          <w:r w:rsidR="009D05BC">
            <w:rPr>
              <w:rFonts w:ascii="Courier New" w:hAnsi="Courier New" w:cs="Courier New"/>
              <w:noProof/>
              <w:color w:val="FF0000"/>
              <w:u w:val="single"/>
              <w:lang w:val="en-CA" w:eastAsia="en-CA"/>
            </w:rPr>
            <w:t>YM</w:t>
          </w:r>
          <w:r w:rsidRPr="0054150F">
            <w:rPr>
              <w:rFonts w:ascii="Courier New" w:hAnsi="Courier New" w:cs="Courier New"/>
            </w:rPr>
            <w:t>"</w:t>
          </w:r>
        </w:p>
        <w:p w14:paraId="27CDD69E"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w:t>
          </w:r>
          <w:proofErr w:type="spellStart"/>
          <w:r w:rsidRPr="0054150F">
            <w:rPr>
              <w:rFonts w:ascii="Courier New" w:hAnsi="Courier New" w:cs="Courier New"/>
            </w:rPr>
            <w:t>signaling</w:t>
          </w:r>
          <w:proofErr w:type="spellEnd"/>
          <w:r w:rsidRPr="0054150F">
            <w:rPr>
              <w:rFonts w:ascii="Courier New" w:hAnsi="Courier New" w:cs="Courier New"/>
            </w:rPr>
            <w:t xml:space="preserve"> off</w:t>
          </w:r>
        </w:p>
        <w:p w14:paraId="1EAF4294"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far-end </w:t>
          </w:r>
          <w:r w:rsidRPr="00F23B96">
            <w:rPr>
              <w:rFonts w:ascii="Courier New" w:hAnsi="Courier New" w:cs="Courier New"/>
              <w:noProof/>
              <w:color w:val="FF0000"/>
              <w:u w:val="single"/>
              <w:lang w:val="en-CA" w:eastAsia="en-CA"/>
            </w:rPr>
            <w:t>Remote-CSDE-Lo0</w:t>
          </w:r>
          <w:r w:rsidR="00E3592E">
            <w:rPr>
              <w:rFonts w:ascii="Courier New" w:hAnsi="Courier New" w:cs="Courier New"/>
              <w:noProof/>
              <w:color w:val="FF0000"/>
              <w:u w:val="single"/>
              <w:lang w:val="en-CA" w:eastAsia="en-CA"/>
            </w:rPr>
            <w:t xml:space="preserve"> (</w:t>
          </w:r>
          <w:r w:rsidR="00E3592E" w:rsidRPr="00E3592E">
            <w:rPr>
              <w:rFonts w:ascii="Courier New" w:hAnsi="Courier New" w:cs="Courier New"/>
              <w:noProof/>
              <w:color w:val="FF0000"/>
              <w:u w:val="single"/>
              <w:lang w:val="en-CA" w:eastAsia="en-CA"/>
            </w:rPr>
            <w:t>69.63.246.30</w:t>
          </w:r>
          <w:r w:rsidR="00E3592E">
            <w:rPr>
              <w:rFonts w:ascii="Courier New" w:hAnsi="Courier New" w:cs="Courier New"/>
              <w:noProof/>
              <w:color w:val="FF0000"/>
              <w:u w:val="single"/>
              <w:lang w:val="en-CA" w:eastAsia="en-CA"/>
            </w:rPr>
            <w:t>)</w:t>
          </w:r>
        </w:p>
        <w:p w14:paraId="4499E46C"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w:t>
          </w:r>
          <w:proofErr w:type="spellStart"/>
          <w:r w:rsidRPr="0054150F">
            <w:rPr>
              <w:rFonts w:ascii="Courier New" w:hAnsi="Courier New" w:cs="Courier New"/>
            </w:rPr>
            <w:t>lsp</w:t>
          </w:r>
          <w:proofErr w:type="spellEnd"/>
          <w:r w:rsidRPr="0054150F">
            <w:rPr>
              <w:rFonts w:ascii="Courier New" w:hAnsi="Courier New" w:cs="Courier New"/>
            </w:rPr>
            <w:t xml:space="preserve"> "</w:t>
          </w:r>
          <w:r w:rsidRPr="00FF2295">
            <w:rPr>
              <w:rFonts w:ascii="Courier New" w:hAnsi="Courier New" w:cs="Courier New"/>
            </w:rPr>
            <w:t>to-</w:t>
          </w:r>
          <w:proofErr w:type="spellStart"/>
          <w:r w:rsidRPr="00FF2295">
            <w:rPr>
              <w:rFonts w:ascii="Courier New" w:hAnsi="Courier New" w:cs="Courier New"/>
            </w:rPr>
            <w:t>Ebu</w:t>
          </w:r>
          <w:proofErr w:type="spellEnd"/>
          <w:r w:rsidRPr="00FF2295">
            <w:rPr>
              <w:rFonts w:ascii="Courier New" w:hAnsi="Courier New" w:cs="Courier New"/>
            </w:rPr>
            <w:t>-</w:t>
          </w:r>
          <w:r w:rsidRPr="002B3103">
            <w:rPr>
              <w:rFonts w:ascii="Courier New" w:hAnsi="Courier New" w:cs="Courier New"/>
              <w:noProof/>
              <w:color w:val="FF0000"/>
              <w:u w:val="single"/>
              <w:lang w:val="en-CA" w:eastAsia="en-CA"/>
            </w:rPr>
            <w:t>mp01.</w:t>
          </w:r>
          <w:r w:rsidR="009D05BC">
            <w:rPr>
              <w:rFonts w:ascii="Courier New" w:hAnsi="Courier New" w:cs="Courier New"/>
              <w:noProof/>
              <w:color w:val="FF0000"/>
              <w:u w:val="single"/>
              <w:lang w:val="en-CA" w:eastAsia="en-CA"/>
            </w:rPr>
            <w:t>YM</w:t>
          </w:r>
          <w:r w:rsidRPr="002B3103">
            <w:rPr>
              <w:rFonts w:ascii="Courier New" w:hAnsi="Courier New" w:cs="Courier New"/>
              <w:noProof/>
              <w:color w:val="FF0000"/>
              <w:u w:val="single"/>
              <w:lang w:val="en-CA" w:eastAsia="en-CA"/>
            </w:rPr>
            <w:t xml:space="preserve"> </w:t>
          </w:r>
          <w:r w:rsidRPr="00FF2295">
            <w:rPr>
              <w:rFonts w:ascii="Courier New" w:hAnsi="Courier New" w:cs="Courier New"/>
            </w:rPr>
            <w:t>-</w:t>
          </w:r>
          <w:r w:rsidRPr="00FF2295">
            <w:rPr>
              <w:rFonts w:ascii="Courier New" w:hAnsi="Courier New" w:cs="Courier New"/>
              <w:noProof/>
              <w:color w:val="FF0000"/>
              <w:u w:val="single"/>
              <w:lang w:val="en-CA" w:eastAsia="en-CA"/>
            </w:rPr>
            <w:t>local_node_name</w:t>
          </w:r>
          <w:r w:rsidRPr="0054150F">
            <w:rPr>
              <w:rFonts w:ascii="Courier New" w:hAnsi="Courier New" w:cs="Courier New"/>
            </w:rPr>
            <w:t>"</w:t>
          </w:r>
        </w:p>
        <w:p w14:paraId="5EDCCB5A"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keep-alive</w:t>
          </w:r>
        </w:p>
        <w:p w14:paraId="57722232"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shutdown</w:t>
          </w:r>
        </w:p>
        <w:p w14:paraId="5096C496"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exit</w:t>
          </w:r>
        </w:p>
        <w:p w14:paraId="430081F6" w14:textId="77777777" w:rsidR="004B55FB" w:rsidRPr="0054150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no shutdown</w:t>
          </w:r>
        </w:p>
        <w:p w14:paraId="0586A18C" w14:textId="77777777" w:rsidR="004B55FB" w:rsidRPr="00FF2295"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54150F">
            <w:rPr>
              <w:rFonts w:ascii="Courier New" w:hAnsi="Courier New" w:cs="Courier New"/>
            </w:rPr>
            <w:t xml:space="preserve">        exit</w:t>
          </w:r>
        </w:p>
        <w:p w14:paraId="18F02FE9" w14:textId="77777777" w:rsidR="004B55FB" w:rsidRDefault="004B55FB" w:rsidP="004B55FB">
          <w:pPr>
            <w:pStyle w:val="CodeBlock"/>
            <w:framePr w:wrap="auto" w:vAnchor="margin" w:yAlign="inline"/>
            <w:pBdr>
              <w:top w:val="single" w:sz="4" w:space="1" w:color="auto"/>
              <w:left w:val="single" w:sz="4" w:space="1" w:color="auto"/>
              <w:bottom w:val="single" w:sz="4" w:space="1" w:color="auto"/>
              <w:right w:val="single" w:sz="4" w:space="1" w:color="auto"/>
            </w:pBdr>
            <w:rPr>
              <w:color w:val="000000"/>
              <w:lang w:val="en-CA" w:eastAsia="en-CA"/>
            </w:rPr>
          </w:pPr>
          <w:r>
            <w:rPr>
              <w:color w:val="000000"/>
              <w:lang w:val="en-CA" w:eastAsia="en-CA"/>
            </w:rPr>
            <w:t>exit all</w:t>
          </w:r>
        </w:p>
        <w:p w14:paraId="516AAC06"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lang w:val="en-CA" w:eastAsia="en-CA"/>
            </w:rPr>
          </w:pPr>
          <w:r w:rsidRPr="00AB050D">
            <w:rPr>
              <w:rFonts w:ascii="Courier New" w:hAnsi="Courier New" w:cs="Courier New"/>
              <w:noProof/>
              <w:color w:val="000000"/>
              <w:lang w:val="en-CA" w:eastAsia="en-CA"/>
            </w:rPr>
            <w:t>configure router policy-options</w:t>
          </w:r>
        </w:p>
        <w:p w14:paraId="04564CBB"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lang w:val="en-CA" w:eastAsia="en-CA"/>
            </w:rPr>
          </w:pPr>
          <w:r>
            <w:rPr>
              <w:rFonts w:ascii="Courier New" w:hAnsi="Courier New" w:cs="Courier New"/>
              <w:noProof/>
              <w:color w:val="000000"/>
              <w:lang w:val="en-CA" w:eastAsia="en-CA"/>
            </w:rPr>
            <w:t xml:space="preserve">         begin</w:t>
          </w:r>
        </w:p>
        <w:p w14:paraId="7DCA60A5"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2F47CC">
            <w:rPr>
              <w:rFonts w:ascii="Courier New" w:hAnsi="Courier New" w:cs="Courier New"/>
            </w:rPr>
            <w:t>community "TMS_RT_IMPORT_</w:t>
          </w:r>
          <w:r w:rsidR="009D05BC">
            <w:rPr>
              <w:rFonts w:ascii="Courier New" w:hAnsi="Courier New" w:cs="Courier New"/>
              <w:noProof/>
              <w:color w:val="FF0000"/>
              <w:u w:val="single"/>
              <w:lang w:val="en-CA" w:eastAsia="en-CA"/>
            </w:rPr>
            <w:t>CENTRAL</w:t>
          </w:r>
          <w:r w:rsidRPr="002F47CC">
            <w:rPr>
              <w:rFonts w:ascii="Courier New" w:hAnsi="Courier New" w:cs="Courier New"/>
            </w:rPr>
            <w:t xml:space="preserve"> _REGION" members "</w:t>
          </w:r>
          <w:proofErr w:type="gramStart"/>
          <w:r w:rsidRPr="002F47CC">
            <w:rPr>
              <w:rFonts w:ascii="Courier New" w:hAnsi="Courier New" w:cs="Courier New"/>
            </w:rPr>
            <w:t>target:812:810</w:t>
          </w:r>
          <w:r w:rsidRPr="004328D0">
            <w:rPr>
              <w:rFonts w:ascii="Courier New" w:hAnsi="Courier New" w:cs="Courier New"/>
              <w:noProof/>
              <w:color w:val="FF0000"/>
              <w:u w:val="single"/>
              <w:lang w:val="en-CA" w:eastAsia="en-CA"/>
            </w:rPr>
            <w:t>8</w:t>
          </w:r>
          <w:proofErr w:type="gramEnd"/>
          <w:r w:rsidRPr="002F47CC">
            <w:rPr>
              <w:rFonts w:ascii="Courier New" w:hAnsi="Courier New" w:cs="Courier New"/>
            </w:rPr>
            <w:t>"</w:t>
          </w:r>
        </w:p>
        <w:p w14:paraId="57EA9B6B"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7541E7">
            <w:rPr>
              <w:rFonts w:ascii="Courier New" w:hAnsi="Courier New" w:cs="Courier New"/>
            </w:rPr>
            <w:t>community "DDoS_</w:t>
          </w:r>
          <w:r w:rsidR="009D05BC">
            <w:rPr>
              <w:rFonts w:ascii="Courier New" w:hAnsi="Courier New" w:cs="Courier New"/>
              <w:noProof/>
              <w:color w:val="FF0000"/>
              <w:u w:val="single"/>
              <w:lang w:val="en-CA" w:eastAsia="en-CA"/>
            </w:rPr>
            <w:t>CENTRAL</w:t>
          </w:r>
          <w:r w:rsidRPr="007541E7">
            <w:rPr>
              <w:rFonts w:ascii="Courier New" w:hAnsi="Courier New" w:cs="Courier New"/>
            </w:rPr>
            <w:t>_REGION" members "812:80</w:t>
          </w:r>
          <w:r w:rsidR="009D05BC">
            <w:rPr>
              <w:rFonts w:ascii="Courier New" w:hAnsi="Courier New" w:cs="Courier New"/>
              <w:noProof/>
              <w:color w:val="FF0000"/>
              <w:u w:val="single"/>
              <w:lang w:val="en-CA" w:eastAsia="en-CA"/>
            </w:rPr>
            <w:t>7</w:t>
          </w:r>
          <w:r w:rsidRPr="007541E7">
            <w:rPr>
              <w:rFonts w:ascii="Courier New" w:hAnsi="Courier New" w:cs="Courier New"/>
            </w:rPr>
            <w:t>"</w:t>
          </w:r>
        </w:p>
        <w:p w14:paraId="5E592CEA"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7541E7">
            <w:rPr>
              <w:rFonts w:ascii="Courier New" w:hAnsi="Courier New" w:cs="Courier New"/>
            </w:rPr>
            <w:t>community "DDoS_</w:t>
          </w:r>
          <w:r w:rsidR="009D05BC">
            <w:rPr>
              <w:rFonts w:ascii="Courier New" w:hAnsi="Courier New" w:cs="Courier New"/>
              <w:noProof/>
              <w:color w:val="FF0000"/>
              <w:u w:val="single"/>
              <w:lang w:val="en-CA" w:eastAsia="en-CA"/>
            </w:rPr>
            <w:t>CENTRAL</w:t>
          </w:r>
          <w:r w:rsidRPr="007541E7">
            <w:rPr>
              <w:rFonts w:ascii="Courier New" w:hAnsi="Courier New" w:cs="Courier New"/>
            </w:rPr>
            <w:t>_REGION_PLATFORM" members "812:8</w:t>
          </w:r>
          <w:r w:rsidR="009D05BC">
            <w:rPr>
              <w:rFonts w:ascii="Courier New" w:hAnsi="Courier New" w:cs="Courier New"/>
              <w:noProof/>
              <w:color w:val="FF0000"/>
              <w:u w:val="single"/>
              <w:lang w:val="en-CA" w:eastAsia="en-CA"/>
            </w:rPr>
            <w:t>10</w:t>
          </w:r>
          <w:r w:rsidRPr="007541E7">
            <w:rPr>
              <w:rFonts w:ascii="Courier New" w:hAnsi="Courier New" w:cs="Courier New"/>
            </w:rPr>
            <w:t>"</w:t>
          </w:r>
        </w:p>
        <w:p w14:paraId="1E1CED11"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lang w:eastAsia="en-CA"/>
            </w:rPr>
          </w:pPr>
        </w:p>
        <w:p w14:paraId="56BF79C5"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policy-statement "IMPORT_DEFAULT_ROUTE"</w:t>
          </w:r>
        </w:p>
        <w:p w14:paraId="0AAF572E"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entry 10</w:t>
          </w:r>
        </w:p>
        <w:p w14:paraId="03B046AC"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from</w:t>
          </w:r>
        </w:p>
        <w:p w14:paraId="1C93E87D"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protocol </w:t>
          </w:r>
          <w:proofErr w:type="spellStart"/>
          <w:r w:rsidRPr="00A257DA">
            <w:rPr>
              <w:rFonts w:ascii="Courier New" w:hAnsi="Courier New" w:cs="Courier New"/>
            </w:rPr>
            <w:t>bgp-vpn</w:t>
          </w:r>
          <w:proofErr w:type="spellEnd"/>
        </w:p>
        <w:p w14:paraId="714AB922"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community "TMS_RT_IMPORT_</w:t>
          </w:r>
          <w:r w:rsidRPr="002F47CC">
            <w:rPr>
              <w:rFonts w:ascii="Courier New" w:hAnsi="Courier New" w:cs="Courier New"/>
              <w:noProof/>
              <w:color w:val="FF0000"/>
              <w:u w:val="single"/>
              <w:lang w:val="en-CA" w:eastAsia="en-CA"/>
            </w:rPr>
            <w:t xml:space="preserve"> </w:t>
          </w:r>
          <w:r w:rsidR="009D05BC">
            <w:rPr>
              <w:rFonts w:ascii="Courier New" w:hAnsi="Courier New" w:cs="Courier New"/>
              <w:noProof/>
              <w:color w:val="FF0000"/>
              <w:u w:val="single"/>
              <w:lang w:val="en-CA" w:eastAsia="en-CA"/>
            </w:rPr>
            <w:t>CENTRAL</w:t>
          </w:r>
          <w:r>
            <w:rPr>
              <w:rFonts w:ascii="Courier New" w:hAnsi="Courier New" w:cs="Courier New"/>
              <w:noProof/>
              <w:color w:val="FF0000"/>
              <w:u w:val="single"/>
              <w:lang w:val="en-CA" w:eastAsia="en-CA"/>
            </w:rPr>
            <w:t>_</w:t>
          </w:r>
          <w:r w:rsidRPr="00A257DA">
            <w:rPr>
              <w:rFonts w:ascii="Courier New" w:hAnsi="Courier New" w:cs="Courier New"/>
            </w:rPr>
            <w:t>REGION"</w:t>
          </w:r>
        </w:p>
        <w:p w14:paraId="5AAD3041"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exit</w:t>
          </w:r>
        </w:p>
        <w:p w14:paraId="412124D3"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action </w:t>
          </w:r>
          <w:proofErr w:type="gramStart"/>
          <w:r w:rsidRPr="00A257DA">
            <w:rPr>
              <w:rFonts w:ascii="Courier New" w:hAnsi="Courier New" w:cs="Courier New"/>
            </w:rPr>
            <w:t>accept</w:t>
          </w:r>
          <w:proofErr w:type="gramEnd"/>
        </w:p>
        <w:p w14:paraId="2F8E8C1E"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next-hop </w:t>
          </w:r>
          <w:r w:rsidRPr="00F23B96">
            <w:rPr>
              <w:rFonts w:ascii="Courier New" w:hAnsi="Courier New" w:cs="Courier New"/>
              <w:noProof/>
              <w:color w:val="FF0000"/>
              <w:u w:val="single"/>
              <w:lang w:val="en-CA" w:eastAsia="en-CA"/>
            </w:rPr>
            <w:t>Remote-CSDE-Lo0</w:t>
          </w:r>
          <w:r w:rsidR="00E3592E">
            <w:rPr>
              <w:rFonts w:ascii="Courier New" w:hAnsi="Courier New" w:cs="Courier New"/>
              <w:noProof/>
              <w:color w:val="FF0000"/>
              <w:u w:val="single"/>
              <w:lang w:val="en-CA" w:eastAsia="en-CA"/>
            </w:rPr>
            <w:t xml:space="preserve"> (</w:t>
          </w:r>
          <w:r w:rsidR="00E3592E" w:rsidRPr="00E3592E">
            <w:rPr>
              <w:rFonts w:ascii="Courier New" w:hAnsi="Courier New" w:cs="Courier New"/>
              <w:noProof/>
              <w:color w:val="FF0000"/>
              <w:u w:val="single"/>
              <w:lang w:val="en-CA" w:eastAsia="en-CA"/>
            </w:rPr>
            <w:t>69.63.246.30</w:t>
          </w:r>
          <w:r w:rsidR="00E3592E">
            <w:rPr>
              <w:rFonts w:ascii="Courier New" w:hAnsi="Courier New" w:cs="Courier New"/>
              <w:noProof/>
              <w:color w:val="FF0000"/>
              <w:u w:val="single"/>
              <w:lang w:val="en-CA" w:eastAsia="en-CA"/>
            </w:rPr>
            <w:t>)</w:t>
          </w:r>
        </w:p>
        <w:p w14:paraId="0AA23018"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lastRenderedPageBreak/>
            <w:t xml:space="preserve">                    exit</w:t>
          </w:r>
        </w:p>
        <w:p w14:paraId="0B1BD05B" w14:textId="77777777" w:rsidR="004B55FB" w:rsidRPr="00A257DA"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exit</w:t>
          </w:r>
        </w:p>
        <w:p w14:paraId="4514D90C"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A257DA">
            <w:rPr>
              <w:rFonts w:ascii="Courier New" w:hAnsi="Courier New" w:cs="Courier New"/>
            </w:rPr>
            <w:t xml:space="preserve">            exit</w:t>
          </w:r>
        </w:p>
        <w:p w14:paraId="4BD77EB8" w14:textId="77777777" w:rsidR="004B55FB" w:rsidRPr="009E15A6"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9E15A6">
            <w:rPr>
              <w:rFonts w:ascii="Courier New" w:hAnsi="Courier New" w:cs="Courier New"/>
            </w:rPr>
            <w:t xml:space="preserve">            policy-statement "NO_EXPORT"</w:t>
          </w:r>
        </w:p>
        <w:p w14:paraId="25253F1F" w14:textId="77777777" w:rsidR="004B55FB" w:rsidRPr="009E15A6"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9E15A6">
            <w:rPr>
              <w:rFonts w:ascii="Courier New" w:hAnsi="Courier New" w:cs="Courier New"/>
            </w:rPr>
            <w:t xml:space="preserve">                default-action reject</w:t>
          </w:r>
        </w:p>
        <w:p w14:paraId="20F35FC8"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9E15A6">
            <w:rPr>
              <w:rFonts w:ascii="Courier New" w:hAnsi="Courier New" w:cs="Courier New"/>
            </w:rPr>
            <w:t xml:space="preserve">            exit</w:t>
          </w:r>
        </w:p>
        <w:p w14:paraId="33AE3521"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policy-statement "AGW_FLOWSPEC_IMPORT"</w:t>
          </w:r>
        </w:p>
        <w:p w14:paraId="3D38F2A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entry 10</w:t>
          </w:r>
        </w:p>
        <w:p w14:paraId="4CC2BFD2"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from</w:t>
          </w:r>
        </w:p>
        <w:p w14:paraId="6645C77C"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protocol </w:t>
          </w:r>
          <w:proofErr w:type="spellStart"/>
          <w:r w:rsidRPr="007541E7">
            <w:rPr>
              <w:rFonts w:ascii="Courier New" w:hAnsi="Courier New" w:cs="Courier New"/>
            </w:rPr>
            <w:t>bgp</w:t>
          </w:r>
          <w:proofErr w:type="spellEnd"/>
        </w:p>
        <w:p w14:paraId="1E02C4FA"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community "DDoS_</w:t>
          </w:r>
          <w:r w:rsidR="009D05BC">
            <w:rPr>
              <w:rFonts w:ascii="Courier New" w:hAnsi="Courier New" w:cs="Courier New"/>
              <w:noProof/>
              <w:color w:val="FF0000"/>
              <w:u w:val="single"/>
              <w:lang w:val="en-CA" w:eastAsia="en-CA"/>
            </w:rPr>
            <w:t>CENTRAL</w:t>
          </w:r>
          <w:r>
            <w:rPr>
              <w:rFonts w:ascii="Courier New" w:hAnsi="Courier New" w:cs="Courier New"/>
              <w:noProof/>
              <w:color w:val="FF0000"/>
              <w:u w:val="single"/>
              <w:lang w:val="en-CA" w:eastAsia="en-CA"/>
            </w:rPr>
            <w:t>_</w:t>
          </w:r>
          <w:r w:rsidRPr="007541E7">
            <w:rPr>
              <w:rFonts w:ascii="Courier New" w:hAnsi="Courier New" w:cs="Courier New"/>
            </w:rPr>
            <w:t>REGION"</w:t>
          </w:r>
        </w:p>
        <w:p w14:paraId="6B4B77F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rPr>
            <w:t xml:space="preserve">                    </w:t>
          </w:r>
          <w:proofErr w:type="gramStart"/>
          <w:r w:rsidRPr="007541E7">
            <w:rPr>
              <w:rFonts w:ascii="Courier New" w:hAnsi="Courier New" w:cs="Courier New"/>
              <w:lang w:val="fr-FR"/>
            </w:rPr>
            <w:t>exit</w:t>
          </w:r>
          <w:proofErr w:type="gramEnd"/>
        </w:p>
        <w:p w14:paraId="49474EEC"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action</w:t>
          </w:r>
          <w:proofErr w:type="gramEnd"/>
          <w:r w:rsidRPr="007541E7">
            <w:rPr>
              <w:rFonts w:ascii="Courier New" w:hAnsi="Courier New" w:cs="Courier New"/>
              <w:lang w:val="fr-FR"/>
            </w:rPr>
            <w:t xml:space="preserve"> </w:t>
          </w:r>
          <w:proofErr w:type="spellStart"/>
          <w:r w:rsidRPr="007541E7">
            <w:rPr>
              <w:rFonts w:ascii="Courier New" w:hAnsi="Courier New" w:cs="Courier New"/>
              <w:lang w:val="fr-FR"/>
            </w:rPr>
            <w:t>accept</w:t>
          </w:r>
          <w:proofErr w:type="spellEnd"/>
        </w:p>
        <w:p w14:paraId="4FAB931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exit</w:t>
          </w:r>
          <w:proofErr w:type="gramEnd"/>
        </w:p>
        <w:p w14:paraId="0437C882" w14:textId="77777777" w:rsidR="004B55FB" w:rsidRPr="00E3592E"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E3592E">
            <w:rPr>
              <w:rFonts w:ascii="Courier New" w:hAnsi="Courier New" w:cs="Courier New"/>
              <w:lang w:val="fr-FR"/>
            </w:rPr>
            <w:t xml:space="preserve">                </w:t>
          </w:r>
          <w:proofErr w:type="gramStart"/>
          <w:r w:rsidRPr="00E3592E">
            <w:rPr>
              <w:rFonts w:ascii="Courier New" w:hAnsi="Courier New" w:cs="Courier New"/>
              <w:lang w:val="fr-FR"/>
            </w:rPr>
            <w:t>exit</w:t>
          </w:r>
          <w:proofErr w:type="gramEnd"/>
        </w:p>
        <w:p w14:paraId="6B13D833" w14:textId="77777777" w:rsidR="004B55FB" w:rsidRPr="00E3592E"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E3592E">
            <w:rPr>
              <w:rFonts w:ascii="Courier New" w:hAnsi="Courier New" w:cs="Courier New"/>
              <w:lang w:val="fr-FR"/>
            </w:rPr>
            <w:t xml:space="preserve">                </w:t>
          </w:r>
          <w:proofErr w:type="gramStart"/>
          <w:r w:rsidRPr="00E3592E">
            <w:rPr>
              <w:rFonts w:ascii="Courier New" w:hAnsi="Courier New" w:cs="Courier New"/>
              <w:lang w:val="fr-FR"/>
            </w:rPr>
            <w:t>entry</w:t>
          </w:r>
          <w:proofErr w:type="gramEnd"/>
          <w:r w:rsidRPr="00E3592E">
            <w:rPr>
              <w:rFonts w:ascii="Courier New" w:hAnsi="Courier New" w:cs="Courier New"/>
              <w:lang w:val="fr-FR"/>
            </w:rPr>
            <w:t xml:space="preserve"> 20</w:t>
          </w:r>
        </w:p>
        <w:p w14:paraId="735A0679"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E3592E">
            <w:rPr>
              <w:rFonts w:ascii="Courier New" w:hAnsi="Courier New" w:cs="Courier New"/>
              <w:lang w:val="fr-FR"/>
            </w:rPr>
            <w:t xml:space="preserve">                    </w:t>
          </w:r>
          <w:r w:rsidRPr="007541E7">
            <w:rPr>
              <w:rFonts w:ascii="Courier New" w:hAnsi="Courier New" w:cs="Courier New"/>
            </w:rPr>
            <w:t>from</w:t>
          </w:r>
        </w:p>
        <w:p w14:paraId="5FB74A2A"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protocol </w:t>
          </w:r>
          <w:proofErr w:type="spellStart"/>
          <w:r w:rsidRPr="007541E7">
            <w:rPr>
              <w:rFonts w:ascii="Courier New" w:hAnsi="Courier New" w:cs="Courier New"/>
            </w:rPr>
            <w:t>bgp</w:t>
          </w:r>
          <w:proofErr w:type="spellEnd"/>
        </w:p>
        <w:p w14:paraId="15A510F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community "DDoS_</w:t>
          </w:r>
          <w:r w:rsidR="009D05BC">
            <w:rPr>
              <w:rFonts w:ascii="Courier New" w:hAnsi="Courier New" w:cs="Courier New"/>
              <w:noProof/>
              <w:color w:val="FF0000"/>
              <w:u w:val="single"/>
              <w:lang w:val="en-CA" w:eastAsia="en-CA"/>
            </w:rPr>
            <w:t>CENTRAL</w:t>
          </w:r>
          <w:r w:rsidRPr="007541E7">
            <w:rPr>
              <w:rFonts w:ascii="Courier New" w:hAnsi="Courier New" w:cs="Courier New"/>
            </w:rPr>
            <w:t>_REGION_PLATFORM"</w:t>
          </w:r>
        </w:p>
        <w:p w14:paraId="78898AA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rPr>
            <w:t xml:space="preserve">                    </w:t>
          </w:r>
          <w:proofErr w:type="gramStart"/>
          <w:r w:rsidRPr="007541E7">
            <w:rPr>
              <w:rFonts w:ascii="Courier New" w:hAnsi="Courier New" w:cs="Courier New"/>
              <w:lang w:val="fr-FR"/>
            </w:rPr>
            <w:t>exit</w:t>
          </w:r>
          <w:proofErr w:type="gramEnd"/>
        </w:p>
        <w:p w14:paraId="4F9A2E12"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action</w:t>
          </w:r>
          <w:proofErr w:type="gramEnd"/>
          <w:r w:rsidRPr="007541E7">
            <w:rPr>
              <w:rFonts w:ascii="Courier New" w:hAnsi="Courier New" w:cs="Courier New"/>
              <w:lang w:val="fr-FR"/>
            </w:rPr>
            <w:t xml:space="preserve"> </w:t>
          </w:r>
          <w:proofErr w:type="spellStart"/>
          <w:r w:rsidRPr="007541E7">
            <w:rPr>
              <w:rFonts w:ascii="Courier New" w:hAnsi="Courier New" w:cs="Courier New"/>
              <w:lang w:val="fr-FR"/>
            </w:rPr>
            <w:t>accept</w:t>
          </w:r>
          <w:proofErr w:type="spellEnd"/>
        </w:p>
        <w:p w14:paraId="68E641ED"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exit</w:t>
          </w:r>
          <w:proofErr w:type="gramEnd"/>
        </w:p>
        <w:p w14:paraId="647C15AF"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exit</w:t>
          </w:r>
          <w:proofErr w:type="gramEnd"/>
        </w:p>
        <w:p w14:paraId="0758CCB2"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fr-FR"/>
            </w:rPr>
          </w:pPr>
          <w:r w:rsidRPr="007541E7">
            <w:rPr>
              <w:rFonts w:ascii="Courier New" w:hAnsi="Courier New" w:cs="Courier New"/>
              <w:lang w:val="fr-FR"/>
            </w:rPr>
            <w:t xml:space="preserve">                </w:t>
          </w:r>
          <w:proofErr w:type="gramStart"/>
          <w:r w:rsidRPr="007541E7">
            <w:rPr>
              <w:rFonts w:ascii="Courier New" w:hAnsi="Courier New" w:cs="Courier New"/>
              <w:lang w:val="fr-FR"/>
            </w:rPr>
            <w:t>entry</w:t>
          </w:r>
          <w:proofErr w:type="gramEnd"/>
          <w:r w:rsidRPr="007541E7">
            <w:rPr>
              <w:rFonts w:ascii="Courier New" w:hAnsi="Courier New" w:cs="Courier New"/>
              <w:lang w:val="fr-FR"/>
            </w:rPr>
            <w:t xml:space="preserve"> 30</w:t>
          </w:r>
        </w:p>
        <w:p w14:paraId="74B16E46"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lang w:val="fr-FR"/>
            </w:rPr>
            <w:t xml:space="preserve">                    </w:t>
          </w:r>
          <w:r w:rsidRPr="007541E7">
            <w:rPr>
              <w:rFonts w:ascii="Courier New" w:hAnsi="Courier New" w:cs="Courier New"/>
            </w:rPr>
            <w:t>from</w:t>
          </w:r>
        </w:p>
        <w:p w14:paraId="55E07AAD"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protocol </w:t>
          </w:r>
          <w:proofErr w:type="spellStart"/>
          <w:r w:rsidRPr="007541E7">
            <w:rPr>
              <w:rFonts w:ascii="Courier New" w:hAnsi="Courier New" w:cs="Courier New"/>
            </w:rPr>
            <w:t>bgp</w:t>
          </w:r>
          <w:proofErr w:type="spellEnd"/>
        </w:p>
        <w:p w14:paraId="1FCF1372"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community "</w:t>
          </w:r>
          <w:r w:rsidR="00FB5EB2">
            <w:rPr>
              <w:rFonts w:ascii="Courier New" w:hAnsi="Courier New" w:cs="Courier New"/>
              <w:noProof/>
              <w:color w:val="FF0000"/>
              <w:u w:val="single"/>
              <w:lang w:val="en-CA" w:eastAsia="en-CA"/>
            </w:rPr>
            <w:t>KWKW</w:t>
          </w:r>
          <w:r>
            <w:rPr>
              <w:rFonts w:ascii="Courier New" w:hAnsi="Courier New" w:cs="Courier New"/>
              <w:noProof/>
              <w:color w:val="FF0000"/>
              <w:u w:val="single"/>
              <w:lang w:val="en-CA" w:eastAsia="en-CA"/>
            </w:rPr>
            <w:t>-COMM</w:t>
          </w:r>
          <w:r w:rsidRPr="007541E7">
            <w:rPr>
              <w:rFonts w:ascii="Courier New" w:hAnsi="Courier New" w:cs="Courier New"/>
            </w:rPr>
            <w:t>"</w:t>
          </w:r>
          <w:r>
            <w:rPr>
              <w:rFonts w:ascii="Courier New" w:hAnsi="Courier New" w:cs="Courier New"/>
            </w:rPr>
            <w:t xml:space="preserve"> </w:t>
          </w:r>
        </w:p>
        <w:p w14:paraId="6629B2A9"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exit</w:t>
          </w:r>
        </w:p>
        <w:p w14:paraId="68B7EAB6"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action </w:t>
          </w:r>
          <w:proofErr w:type="gramStart"/>
          <w:r w:rsidRPr="007541E7">
            <w:rPr>
              <w:rFonts w:ascii="Courier New" w:hAnsi="Courier New" w:cs="Courier New"/>
            </w:rPr>
            <w:t>accept</w:t>
          </w:r>
          <w:proofErr w:type="gramEnd"/>
        </w:p>
        <w:p w14:paraId="72B448D7"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exit</w:t>
          </w:r>
        </w:p>
        <w:p w14:paraId="095B628F"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exit</w:t>
          </w:r>
        </w:p>
        <w:p w14:paraId="11E0C492"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default-action next-policy</w:t>
          </w:r>
        </w:p>
        <w:p w14:paraId="76E1C67D"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exit</w:t>
          </w:r>
        </w:p>
        <w:p w14:paraId="4E88A51E" w14:textId="77777777" w:rsidR="004B55FB" w:rsidRPr="007541E7"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7541E7">
            <w:rPr>
              <w:rFonts w:ascii="Courier New" w:hAnsi="Courier New" w:cs="Courier New"/>
            </w:rPr>
            <w:t xml:space="preserve">            exit</w:t>
          </w:r>
        </w:p>
        <w:p w14:paraId="6B33458A"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28FFB093"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commit</w:t>
          </w:r>
        </w:p>
        <w:p w14:paraId="7425D18A"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exit all</w:t>
          </w:r>
        </w:p>
        <w:p w14:paraId="69E488AD"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configure service </w:t>
          </w:r>
        </w:p>
        <w:p w14:paraId="7F5C4443" w14:textId="77777777" w:rsidR="004B55FB" w:rsidRPr="00A960C2"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960C2">
            <w:rPr>
              <w:rFonts w:ascii="Courier New" w:hAnsi="Courier New" w:cs="Courier New"/>
            </w:rPr>
            <w:t xml:space="preserve">        customer 10002 create</w:t>
          </w:r>
        </w:p>
        <w:p w14:paraId="11B3C25E" w14:textId="77777777" w:rsidR="004B55FB" w:rsidRPr="00A960C2"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960C2">
            <w:rPr>
              <w:rFonts w:ascii="Courier New" w:hAnsi="Courier New" w:cs="Courier New"/>
            </w:rPr>
            <w:t xml:space="preserve">            description "DDoS-VPRN40-50"</w:t>
          </w:r>
        </w:p>
        <w:p w14:paraId="383445B9"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960C2">
            <w:rPr>
              <w:rFonts w:ascii="Courier New" w:hAnsi="Courier New" w:cs="Courier New"/>
            </w:rPr>
            <w:t xml:space="preserve">        exit</w:t>
          </w:r>
        </w:p>
        <w:p w14:paraId="48639F2D"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proofErr w:type="spellStart"/>
          <w:r w:rsidRPr="00AB050D">
            <w:rPr>
              <w:rFonts w:ascii="Courier New" w:hAnsi="Courier New" w:cs="Courier New"/>
            </w:rPr>
            <w:t>vprn</w:t>
          </w:r>
          <w:proofErr w:type="spellEnd"/>
          <w:r w:rsidRPr="00AB050D">
            <w:rPr>
              <w:rFonts w:ascii="Courier New" w:hAnsi="Courier New" w:cs="Courier New"/>
            </w:rPr>
            <w:t xml:space="preserve"> 40</w:t>
          </w:r>
          <w:r>
            <w:rPr>
              <w:rFonts w:ascii="Courier New" w:hAnsi="Courier New" w:cs="Courier New"/>
            </w:rPr>
            <w:t xml:space="preserve"> </w:t>
          </w:r>
          <w:r w:rsidRPr="00F33A6C">
            <w:rPr>
              <w:rFonts w:ascii="Courier New" w:hAnsi="Courier New" w:cs="Courier New"/>
            </w:rPr>
            <w:t>customer 10002 create</w:t>
          </w:r>
        </w:p>
        <w:p w14:paraId="30DE5A70"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description "EBU-</w:t>
          </w:r>
          <w:r w:rsidR="009D05BC">
            <w:rPr>
              <w:rFonts w:ascii="Courier New" w:hAnsi="Courier New" w:cs="Courier New"/>
              <w:noProof/>
              <w:color w:val="FF0000"/>
              <w:u w:val="single"/>
              <w:lang w:val="en-CA" w:eastAsia="en-CA"/>
            </w:rPr>
            <w:t>CENTRAL</w:t>
          </w:r>
          <w:r w:rsidRPr="00AB050D">
            <w:rPr>
              <w:rFonts w:ascii="Courier New" w:hAnsi="Courier New" w:cs="Courier New"/>
            </w:rPr>
            <w:t>-Region-DDoS-DIRTY-VRF"</w:t>
          </w:r>
        </w:p>
        <w:p w14:paraId="5D405367"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w:t>
          </w:r>
          <w:proofErr w:type="spellStart"/>
          <w:r w:rsidRPr="00AB050D">
            <w:rPr>
              <w:rFonts w:ascii="Courier New" w:hAnsi="Courier New" w:cs="Courier New"/>
            </w:rPr>
            <w:t>vrf</w:t>
          </w:r>
          <w:proofErr w:type="spellEnd"/>
          <w:r w:rsidRPr="00AB050D">
            <w:rPr>
              <w:rFonts w:ascii="Courier New" w:hAnsi="Courier New" w:cs="Courier New"/>
            </w:rPr>
            <w:t>-import "IMPORT_DEFAULT_ROUTE"</w:t>
          </w:r>
        </w:p>
        <w:p w14:paraId="07CC72A9"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autonomous-system 812</w:t>
          </w:r>
        </w:p>
        <w:p w14:paraId="49576182"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route-distinguisher 812:399</w:t>
          </w:r>
          <w:r w:rsidRPr="0010085C">
            <w:rPr>
              <w:rFonts w:ascii="Courier New" w:hAnsi="Courier New" w:cs="Courier New"/>
              <w:color w:val="FF0000"/>
            </w:rPr>
            <w:t>9</w:t>
          </w:r>
          <w:r w:rsidR="009D05BC">
            <w:rPr>
              <w:rFonts w:ascii="Courier New" w:hAnsi="Courier New" w:cs="Courier New"/>
              <w:noProof/>
              <w:color w:val="FF0000"/>
              <w:u w:val="single"/>
              <w:lang w:val="en-CA" w:eastAsia="en-CA"/>
            </w:rPr>
            <w:t>6</w:t>
          </w:r>
        </w:p>
        <w:p w14:paraId="3844A732"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spoke-</w:t>
          </w:r>
          <w:proofErr w:type="spellStart"/>
          <w:r w:rsidRPr="00AB050D">
            <w:rPr>
              <w:rFonts w:ascii="Courier New" w:hAnsi="Courier New" w:cs="Courier New"/>
            </w:rPr>
            <w:t>sdp</w:t>
          </w:r>
          <w:proofErr w:type="spellEnd"/>
          <w:r w:rsidRPr="00AB050D">
            <w:rPr>
              <w:rFonts w:ascii="Courier New" w:hAnsi="Courier New" w:cs="Courier New"/>
            </w:rPr>
            <w:t xml:space="preserve"> 601 create</w:t>
          </w:r>
        </w:p>
        <w:p w14:paraId="3CCF0361"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exit</w:t>
          </w:r>
        </w:p>
        <w:p w14:paraId="6CC16E63"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AB050D">
            <w:rPr>
              <w:rFonts w:ascii="Courier New" w:hAnsi="Courier New" w:cs="Courier New"/>
            </w:rPr>
            <w:t xml:space="preserve">            no shutdown</w:t>
          </w:r>
        </w:p>
        <w:p w14:paraId="53B4B71D"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Pr>
              <w:rFonts w:ascii="Courier New" w:hAnsi="Courier New" w:cs="Courier New"/>
            </w:rPr>
            <w:t>exit all</w:t>
          </w:r>
        </w:p>
        <w:p w14:paraId="56E1A3C8"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Pr>
              <w:rFonts w:ascii="Courier New" w:hAnsi="Courier New" w:cs="Courier New"/>
            </w:rPr>
            <w:t xml:space="preserve">configure router </w:t>
          </w:r>
          <w:proofErr w:type="spellStart"/>
          <w:r>
            <w:rPr>
              <w:rFonts w:ascii="Courier New" w:hAnsi="Courier New" w:cs="Courier New"/>
            </w:rPr>
            <w:t>bgp</w:t>
          </w:r>
          <w:proofErr w:type="spellEnd"/>
        </w:p>
        <w:p w14:paraId="29551E1A"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group "PEAKFLOW"</w:t>
          </w:r>
        </w:p>
        <w:p w14:paraId="41709B3F"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family ipv4 ipv6 flow-ipv4</w:t>
          </w:r>
        </w:p>
        <w:p w14:paraId="18008486"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proofErr w:type="spellStart"/>
          <w:r w:rsidRPr="00BD621F">
            <w:rPr>
              <w:rFonts w:ascii="Courier New" w:hAnsi="Courier New" w:cs="Courier New"/>
            </w:rPr>
            <w:t>neighbor</w:t>
          </w:r>
          <w:proofErr w:type="spellEnd"/>
          <w:r w:rsidRPr="00BD621F">
            <w:rPr>
              <w:rFonts w:ascii="Courier New" w:hAnsi="Courier New" w:cs="Courier New"/>
            </w:rPr>
            <w:t xml:space="preserve"> </w:t>
          </w:r>
          <w:r>
            <w:rPr>
              <w:rFonts w:ascii="Courier New" w:hAnsi="Courier New" w:cs="Courier New"/>
              <w:noProof/>
              <w:color w:val="FF0000"/>
              <w:u w:val="single"/>
              <w:lang w:val="en-CA" w:eastAsia="en-CA"/>
            </w:rPr>
            <w:t>TRA-Lo0-IP (</w:t>
          </w:r>
          <w:r w:rsidR="009D05BC">
            <w:rPr>
              <w:rFonts w:ascii="Courier New" w:hAnsi="Courier New" w:cs="Courier New"/>
              <w:noProof/>
              <w:color w:val="FF0000"/>
              <w:u w:val="single"/>
              <w:lang w:val="en-CA" w:eastAsia="en-CA"/>
            </w:rPr>
            <w:t>192.168.227.143</w:t>
          </w:r>
          <w:r>
            <w:rPr>
              <w:rFonts w:ascii="Courier New" w:hAnsi="Courier New" w:cs="Courier New"/>
              <w:noProof/>
              <w:color w:val="FF0000"/>
              <w:u w:val="single"/>
              <w:lang w:val="en-CA" w:eastAsia="en-CA"/>
            </w:rPr>
            <w:t>)</w:t>
          </w:r>
          <w:r w:rsidRPr="00BD621F">
            <w:rPr>
              <w:rFonts w:ascii="Courier New" w:hAnsi="Courier New" w:cs="Courier New"/>
            </w:rPr>
            <w:t xml:space="preserve">  </w:t>
          </w:r>
        </w:p>
        <w:p w14:paraId="66E8CAD7"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AA2B56">
            <w:rPr>
              <w:rFonts w:ascii="Courier New" w:hAnsi="Courier New" w:cs="Courier New"/>
              <w:noProof/>
              <w:color w:val="000000"/>
              <w:lang w:val="en-CA" w:eastAsia="en-CA"/>
            </w:rPr>
            <w:t xml:space="preserve">authentication-key </w:t>
          </w:r>
          <w:r w:rsidRPr="00AA2B56">
            <w:rPr>
              <w:rFonts w:cs="Courier New"/>
              <w:noProof/>
              <w:szCs w:val="18"/>
            </w:rPr>
            <w:t>R0T0router</w:t>
          </w:r>
        </w:p>
        <w:p w14:paraId="0BBA82DC"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import "AGW_FLOWSPEC_</w:t>
          </w:r>
          <w:r>
            <w:rPr>
              <w:rFonts w:ascii="Courier New" w:hAnsi="Courier New" w:cs="Courier New"/>
            </w:rPr>
            <w:t xml:space="preserve">IMPORT" "ACCEPT_IPv6_BLACKHOLE" </w:t>
          </w:r>
          <w:r w:rsidRPr="00BD621F">
            <w:rPr>
              <w:rFonts w:ascii="Courier New" w:hAnsi="Courier New" w:cs="Courier New"/>
            </w:rPr>
            <w:t xml:space="preserve">"ACCEPT_BLACKHOLE" </w:t>
          </w:r>
        </w:p>
        <w:p w14:paraId="0D3AE2DA"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 xml:space="preserve">export "NO_EXPORT" </w:t>
          </w:r>
        </w:p>
        <w:p w14:paraId="271D9020"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lastRenderedPageBreak/>
            <w:t xml:space="preserve">          </w:t>
          </w:r>
          <w:r w:rsidRPr="00BD621F">
            <w:rPr>
              <w:rFonts w:ascii="Courier New" w:hAnsi="Courier New" w:cs="Courier New"/>
            </w:rPr>
            <w:t>peer-as 812</w:t>
          </w:r>
        </w:p>
        <w:p w14:paraId="342EE7AE"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exit</w:t>
          </w:r>
        </w:p>
        <w:p w14:paraId="067ABFB4" w14:textId="77777777" w:rsidR="004B55FB" w:rsidRPr="00BD621F"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BD621F">
            <w:rPr>
              <w:rFonts w:ascii="Courier New" w:hAnsi="Courier New" w:cs="Courier New"/>
            </w:rPr>
            <w:t>exit</w:t>
          </w:r>
          <w:r>
            <w:rPr>
              <w:rFonts w:ascii="Courier New" w:hAnsi="Courier New" w:cs="Courier New"/>
            </w:rPr>
            <w:t xml:space="preserve"> all</w:t>
          </w:r>
        </w:p>
        <w:p w14:paraId="2E19066D"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p>
        <w:p w14:paraId="1118599E" w14:textId="77777777" w:rsidR="004B55FB" w:rsidRPr="00AB050D"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proofErr w:type="gramStart"/>
          <w:r>
            <w:rPr>
              <w:rFonts w:ascii="Courier New" w:hAnsi="Courier New" w:cs="Courier New"/>
            </w:rPr>
            <w:t>admin</w:t>
          </w:r>
          <w:proofErr w:type="gramEnd"/>
          <w:r>
            <w:rPr>
              <w:rFonts w:ascii="Courier New" w:hAnsi="Courier New" w:cs="Courier New"/>
            </w:rPr>
            <w:t xml:space="preserve"> save</w:t>
          </w:r>
        </w:p>
        <w:p w14:paraId="6E32C9F4"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2D7A8164"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lang w:val="en-CA" w:eastAsia="en-CA"/>
            </w:rPr>
          </w:pPr>
          <w:r w:rsidRPr="00AB050D">
            <w:rPr>
              <w:rFonts w:ascii="Courier New" w:hAnsi="Courier New" w:cs="Courier New"/>
              <w:noProof/>
              <w:color w:val="000000"/>
              <w:lang w:val="en-CA" w:eastAsia="en-CA"/>
            </w:rPr>
            <w:t>configure router policy-options</w:t>
          </w:r>
        </w:p>
        <w:p w14:paraId="4FC29499"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lang w:val="en-CA" w:eastAsia="en-CA"/>
            </w:rPr>
          </w:pPr>
          <w:r>
            <w:rPr>
              <w:rFonts w:ascii="Courier New" w:hAnsi="Courier New" w:cs="Courier New"/>
              <w:noProof/>
              <w:color w:val="000000"/>
              <w:lang w:val="en-CA" w:eastAsia="en-CA"/>
            </w:rPr>
            <w:t xml:space="preserve">         begin</w:t>
          </w:r>
        </w:p>
        <w:p w14:paraId="76CB7F0E"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9C6D2B">
            <w:rPr>
              <w:rFonts w:ascii="Courier New" w:hAnsi="Courier New" w:cs="Courier New"/>
            </w:rPr>
            <w:t xml:space="preserve">            community "TMS-clean-export_</w:t>
          </w:r>
          <w:r w:rsidR="009D05BC">
            <w:rPr>
              <w:rFonts w:ascii="Courier New" w:hAnsi="Courier New" w:cs="Courier New"/>
              <w:noProof/>
              <w:color w:val="FF0000"/>
              <w:u w:val="single"/>
              <w:lang w:val="en-CA" w:eastAsia="en-CA"/>
            </w:rPr>
            <w:t>CENTRAL</w:t>
          </w:r>
          <w:r w:rsidRPr="009C6D2B">
            <w:rPr>
              <w:rFonts w:ascii="Courier New" w:hAnsi="Courier New" w:cs="Courier New"/>
            </w:rPr>
            <w:t xml:space="preserve"> _REGION" members "</w:t>
          </w:r>
          <w:proofErr w:type="gramStart"/>
          <w:r w:rsidRPr="009C6D2B">
            <w:rPr>
              <w:rFonts w:ascii="Courier New" w:hAnsi="Courier New" w:cs="Courier New"/>
            </w:rPr>
            <w:t>target:812:81</w:t>
          </w:r>
          <w:r w:rsidR="009D05BC">
            <w:rPr>
              <w:rFonts w:ascii="Courier New" w:hAnsi="Courier New" w:cs="Courier New"/>
              <w:noProof/>
              <w:color w:val="FF0000"/>
              <w:u w:val="single"/>
              <w:lang w:val="en-CA" w:eastAsia="en-CA"/>
            </w:rPr>
            <w:t>10</w:t>
          </w:r>
          <w:proofErr w:type="gramEnd"/>
          <w:r w:rsidRPr="009C6D2B">
            <w:rPr>
              <w:rFonts w:ascii="Courier New" w:hAnsi="Courier New" w:cs="Courier New"/>
            </w:rPr>
            <w:t>"</w:t>
          </w:r>
        </w:p>
        <w:p w14:paraId="77D6353E"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policy-statement "TMS-clean-export_</w:t>
          </w:r>
          <w:r w:rsidR="009D05BC">
            <w:rPr>
              <w:rFonts w:ascii="Courier New" w:hAnsi="Courier New" w:cs="Courier New"/>
              <w:noProof/>
              <w:color w:val="FF0000"/>
              <w:u w:val="single"/>
              <w:lang w:val="en-CA" w:eastAsia="en-CA"/>
            </w:rPr>
            <w:t>CENTRAL</w:t>
          </w:r>
          <w:r w:rsidRPr="004328D0">
            <w:rPr>
              <w:rFonts w:ascii="Courier New" w:hAnsi="Courier New" w:cs="Courier New"/>
            </w:rPr>
            <w:t>_REGION"</w:t>
          </w:r>
        </w:p>
        <w:p w14:paraId="6FC580C9"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entry 10</w:t>
          </w:r>
        </w:p>
        <w:p w14:paraId="06EA8334"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action </w:t>
          </w:r>
          <w:proofErr w:type="gramStart"/>
          <w:r w:rsidRPr="004328D0">
            <w:rPr>
              <w:rFonts w:ascii="Courier New" w:hAnsi="Courier New" w:cs="Courier New"/>
            </w:rPr>
            <w:t>accept</w:t>
          </w:r>
          <w:proofErr w:type="gramEnd"/>
        </w:p>
        <w:p w14:paraId="6DB80FD2"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w:t>
          </w:r>
          <w:r w:rsidRPr="004328D0">
            <w:rPr>
              <w:rFonts w:ascii="Courier New" w:hAnsi="Courier New" w:cs="Courier New"/>
            </w:rPr>
            <w:t>community add "</w:t>
          </w:r>
          <w:r w:rsidRPr="009C6D2B">
            <w:rPr>
              <w:rFonts w:ascii="Courier New" w:hAnsi="Courier New" w:cs="Courier New"/>
            </w:rPr>
            <w:t>TMS-clean-export_</w:t>
          </w:r>
          <w:r w:rsidR="009D05BC">
            <w:rPr>
              <w:rFonts w:ascii="Courier New" w:hAnsi="Courier New" w:cs="Courier New"/>
              <w:noProof/>
              <w:color w:val="FF0000"/>
              <w:u w:val="single"/>
              <w:lang w:val="en-CA" w:eastAsia="en-CA"/>
            </w:rPr>
            <w:t>CENTRAL</w:t>
          </w:r>
          <w:r w:rsidRPr="009C6D2B">
            <w:rPr>
              <w:rFonts w:ascii="Courier New" w:hAnsi="Courier New" w:cs="Courier New"/>
            </w:rPr>
            <w:t>_REGION</w:t>
          </w:r>
          <w:r w:rsidRPr="004328D0">
            <w:rPr>
              <w:rFonts w:ascii="Courier New" w:hAnsi="Courier New" w:cs="Courier New"/>
            </w:rPr>
            <w:t>"</w:t>
          </w:r>
        </w:p>
        <w:p w14:paraId="4943D264"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exit</w:t>
          </w:r>
        </w:p>
        <w:p w14:paraId="49EB1DC5"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exit</w:t>
          </w:r>
        </w:p>
        <w:p w14:paraId="5BE1E76E" w14:textId="77777777" w:rsidR="004B55FB" w:rsidRPr="004328D0"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4328D0">
            <w:rPr>
              <w:rFonts w:ascii="Courier New" w:hAnsi="Courier New" w:cs="Courier New"/>
            </w:rPr>
            <w:t xml:space="preserve">            exit</w:t>
          </w:r>
        </w:p>
        <w:p w14:paraId="04785123" w14:textId="77777777" w:rsidR="004B55FB" w:rsidRPr="009C6D2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16CD6DF4"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 xml:space="preserve">         commit</w:t>
          </w:r>
        </w:p>
        <w:p w14:paraId="61FFF2FE" w14:textId="77777777" w:rsidR="004B55FB" w:rsidRDefault="004B55FB" w:rsidP="004B55F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exit all</w:t>
          </w:r>
        </w:p>
        <w:p w14:paraId="3319F3CF" w14:textId="77777777" w:rsidR="004B55FB"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configure service </w:t>
          </w:r>
        </w:p>
        <w:p w14:paraId="05AB1782"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proofErr w:type="spellStart"/>
          <w:r w:rsidRPr="004328D0">
            <w:rPr>
              <w:rFonts w:ascii="Courier New" w:hAnsi="Courier New" w:cs="Courier New"/>
            </w:rPr>
            <w:t>vprn</w:t>
          </w:r>
          <w:proofErr w:type="spellEnd"/>
          <w:r w:rsidRPr="004328D0">
            <w:rPr>
              <w:rFonts w:ascii="Courier New" w:hAnsi="Courier New" w:cs="Courier New"/>
            </w:rPr>
            <w:t xml:space="preserve"> 41</w:t>
          </w:r>
          <w:r>
            <w:rPr>
              <w:rFonts w:ascii="Courier New" w:hAnsi="Courier New" w:cs="Courier New"/>
            </w:rPr>
            <w:t xml:space="preserve"> </w:t>
          </w:r>
          <w:r w:rsidRPr="00F33A6C">
            <w:rPr>
              <w:rFonts w:ascii="Courier New" w:hAnsi="Courier New" w:cs="Courier New"/>
            </w:rPr>
            <w:t>customer 10002 create</w:t>
          </w:r>
        </w:p>
        <w:p w14:paraId="0FB17866"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info</w:t>
          </w:r>
        </w:p>
        <w:p w14:paraId="26648DF0"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description "TMS-clean-</w:t>
          </w:r>
          <w:proofErr w:type="spellStart"/>
          <w:r w:rsidRPr="004328D0">
            <w:rPr>
              <w:rFonts w:ascii="Courier New" w:hAnsi="Courier New" w:cs="Courier New"/>
            </w:rPr>
            <w:t>vrf</w:t>
          </w:r>
          <w:proofErr w:type="spellEnd"/>
          <w:r w:rsidRPr="004328D0">
            <w:rPr>
              <w:rFonts w:ascii="Courier New" w:hAnsi="Courier New" w:cs="Courier New"/>
            </w:rPr>
            <w:t>"</w:t>
          </w:r>
        </w:p>
        <w:p w14:paraId="7AA60275"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w:t>
          </w:r>
          <w:proofErr w:type="spellStart"/>
          <w:r w:rsidRPr="004328D0">
            <w:rPr>
              <w:rFonts w:ascii="Courier New" w:hAnsi="Courier New" w:cs="Courier New"/>
            </w:rPr>
            <w:t>vrf</w:t>
          </w:r>
          <w:proofErr w:type="spellEnd"/>
          <w:r w:rsidRPr="004328D0">
            <w:rPr>
              <w:rFonts w:ascii="Courier New" w:hAnsi="Courier New" w:cs="Courier New"/>
            </w:rPr>
            <w:t>-export "TMS-clean-export_</w:t>
          </w:r>
          <w:r w:rsidR="009D05BC">
            <w:rPr>
              <w:rFonts w:ascii="Courier New" w:hAnsi="Courier New" w:cs="Courier New"/>
              <w:noProof/>
              <w:color w:val="FF0000"/>
              <w:u w:val="single"/>
              <w:lang w:val="en-CA" w:eastAsia="en-CA"/>
            </w:rPr>
            <w:t>CENTRAL</w:t>
          </w:r>
          <w:r w:rsidRPr="004328D0">
            <w:rPr>
              <w:rFonts w:ascii="Courier New" w:hAnsi="Courier New" w:cs="Courier New"/>
            </w:rPr>
            <w:t>_REGION"</w:t>
          </w:r>
        </w:p>
        <w:p w14:paraId="4DB92D47"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autonomous-system 812</w:t>
          </w:r>
        </w:p>
        <w:p w14:paraId="540AD07D"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route-distinguisher 812:399</w:t>
          </w:r>
          <w:r w:rsidRPr="0010085C">
            <w:rPr>
              <w:rFonts w:ascii="Courier New" w:hAnsi="Courier New" w:cs="Courier New"/>
              <w:color w:val="FF0000"/>
            </w:rPr>
            <w:t>9</w:t>
          </w:r>
          <w:r w:rsidR="009D05BC">
            <w:rPr>
              <w:rFonts w:ascii="Courier New" w:hAnsi="Courier New" w:cs="Courier New"/>
              <w:noProof/>
              <w:color w:val="FF0000"/>
              <w:u w:val="single"/>
              <w:lang w:val="en-CA" w:eastAsia="en-CA"/>
            </w:rPr>
            <w:t>7</w:t>
          </w:r>
        </w:p>
        <w:p w14:paraId="3DED2121"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auto-bind-tunnel</w:t>
          </w:r>
        </w:p>
        <w:p w14:paraId="4D1CC109"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resolution any</w:t>
          </w:r>
        </w:p>
        <w:p w14:paraId="63264C23"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4F43BAB3"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w:t>
          </w:r>
          <w:proofErr w:type="spellStart"/>
          <w:r w:rsidRPr="004328D0">
            <w:rPr>
              <w:rFonts w:ascii="Courier New" w:hAnsi="Courier New" w:cs="Courier New"/>
            </w:rPr>
            <w:t>grt</w:t>
          </w:r>
          <w:proofErr w:type="spellEnd"/>
          <w:r w:rsidRPr="004328D0">
            <w:rPr>
              <w:rFonts w:ascii="Courier New" w:hAnsi="Courier New" w:cs="Courier New"/>
            </w:rPr>
            <w:t>-lookup</w:t>
          </w:r>
        </w:p>
        <w:p w14:paraId="745E32A6"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enable-</w:t>
          </w:r>
          <w:proofErr w:type="spellStart"/>
          <w:r w:rsidRPr="004328D0">
            <w:rPr>
              <w:rFonts w:ascii="Courier New" w:hAnsi="Courier New" w:cs="Courier New"/>
            </w:rPr>
            <w:t>grt</w:t>
          </w:r>
          <w:proofErr w:type="spellEnd"/>
        </w:p>
        <w:p w14:paraId="5CCA1166"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4F0A6313"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5C87B4C1"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w:t>
          </w:r>
          <w:proofErr w:type="spellStart"/>
          <w:r w:rsidRPr="004328D0">
            <w:rPr>
              <w:rFonts w:ascii="Courier New" w:hAnsi="Courier New" w:cs="Courier New"/>
            </w:rPr>
            <w:t>bgp</w:t>
          </w:r>
          <w:proofErr w:type="spellEnd"/>
        </w:p>
        <w:p w14:paraId="5D2E3CAF"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rib-management</w:t>
          </w:r>
        </w:p>
        <w:p w14:paraId="51DAE6FB"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ipv4</w:t>
          </w:r>
        </w:p>
        <w:p w14:paraId="55DC0A1E"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leak-import "VPRN41-leak-import" </w:t>
          </w:r>
        </w:p>
        <w:p w14:paraId="757D000E"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57780D26"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339D5295"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no shutdown</w:t>
          </w:r>
        </w:p>
        <w:p w14:paraId="3575E78F"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exit</w:t>
          </w:r>
        </w:p>
        <w:p w14:paraId="07413317" w14:textId="77777777" w:rsidR="004B55FB" w:rsidRPr="004328D0" w:rsidRDefault="004B55FB" w:rsidP="004B55FB">
          <w:pPr>
            <w:pBdr>
              <w:top w:val="single" w:sz="4" w:space="1" w:color="auto"/>
              <w:left w:val="single" w:sz="4" w:space="1" w:color="auto"/>
              <w:bottom w:val="single" w:sz="4" w:space="1" w:color="auto"/>
              <w:right w:val="single" w:sz="4" w:space="1" w:color="auto"/>
            </w:pBdr>
            <w:rPr>
              <w:rFonts w:ascii="Courier New" w:hAnsi="Courier New" w:cs="Courier New"/>
            </w:rPr>
          </w:pPr>
          <w:r w:rsidRPr="004328D0">
            <w:rPr>
              <w:rFonts w:ascii="Courier New" w:hAnsi="Courier New" w:cs="Courier New"/>
            </w:rPr>
            <w:t xml:space="preserve">            no shutdown</w:t>
          </w:r>
        </w:p>
        <w:p w14:paraId="6B51C089" w14:textId="77777777" w:rsidR="004B55FB" w:rsidRPr="00A257DA" w:rsidRDefault="004B55FB" w:rsidP="004B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A54370A" w14:textId="77777777" w:rsidR="004B55FB" w:rsidRDefault="00D264C0" w:rsidP="004B55FB">
          <w:pPr>
            <w:rPr>
              <w:color w:val="000000"/>
              <w:lang w:val="en-CA" w:eastAsia="en-CA"/>
            </w:rPr>
          </w:pPr>
        </w:p>
      </w:sdtContent>
    </w:sdt>
    <w:p w14:paraId="4BD04A6E" w14:textId="77777777" w:rsidR="000D062E" w:rsidRPr="005F71E6" w:rsidRDefault="000D062E" w:rsidP="003A0812">
      <w:pPr>
        <w:rPr>
          <w:rFonts w:asciiTheme="minorHAnsi" w:hAnsiTheme="minorHAnsi"/>
          <w:lang w:val="en-US"/>
        </w:rPr>
      </w:pPr>
    </w:p>
    <w:p w14:paraId="10C448F6" w14:textId="77777777" w:rsidR="000D062E" w:rsidRPr="005F71E6" w:rsidRDefault="000D062E" w:rsidP="003A0812">
      <w:pPr>
        <w:rPr>
          <w:rFonts w:asciiTheme="minorHAnsi" w:hAnsiTheme="minorHAnsi"/>
          <w:lang w:val="en-US"/>
        </w:rPr>
      </w:pPr>
    </w:p>
    <w:p w14:paraId="552FC787" w14:textId="77777777" w:rsidR="000D062E" w:rsidRPr="005F71E6" w:rsidRDefault="000D062E" w:rsidP="003A0812">
      <w:pPr>
        <w:rPr>
          <w:rFonts w:asciiTheme="minorHAnsi" w:hAnsiTheme="minorHAnsi"/>
          <w:lang w:val="en-US"/>
        </w:rPr>
      </w:pPr>
    </w:p>
    <w:p w14:paraId="25066ECB" w14:textId="77777777" w:rsidR="00C8603E" w:rsidRPr="005F71E6" w:rsidRDefault="00C8603E" w:rsidP="00C8603E">
      <w:pPr>
        <w:rPr>
          <w:rFonts w:asciiTheme="minorHAnsi" w:hAnsiTheme="minorHAnsi"/>
          <w:b/>
          <w:sz w:val="24"/>
          <w:lang w:val="en-US"/>
        </w:rPr>
      </w:pPr>
      <w:bookmarkStart w:id="299" w:name="_Toc421006027"/>
      <w:r w:rsidRPr="005F71E6">
        <w:rPr>
          <w:rFonts w:asciiTheme="minorHAnsi" w:hAnsiTheme="minorHAnsi"/>
          <w:b/>
          <w:sz w:val="24"/>
          <w:lang w:val="en-US"/>
        </w:rPr>
        <w:t>5.5 Migration steps</w:t>
      </w:r>
    </w:p>
    <w:p w14:paraId="02D5390B" w14:textId="77777777" w:rsidR="003A0812" w:rsidRPr="005F71E6" w:rsidRDefault="00C8603E" w:rsidP="003A0812">
      <w:pPr>
        <w:spacing w:before="120"/>
        <w:outlineLvl w:val="1"/>
        <w:rPr>
          <w:rFonts w:asciiTheme="minorHAnsi" w:hAnsiTheme="minorHAnsi"/>
          <w:b/>
          <w:sz w:val="24"/>
          <w:lang w:val="en-US"/>
        </w:rPr>
      </w:pPr>
      <w:bookmarkStart w:id="300" w:name="_Toc85536832"/>
      <w:r w:rsidRPr="005F71E6">
        <w:rPr>
          <w:rFonts w:asciiTheme="minorHAnsi" w:hAnsiTheme="minorHAnsi"/>
          <w:b/>
          <w:sz w:val="24"/>
          <w:lang w:val="en-US"/>
        </w:rPr>
        <w:t>5.6</w:t>
      </w:r>
      <w:r w:rsidR="003A0812" w:rsidRPr="005F71E6">
        <w:rPr>
          <w:rFonts w:asciiTheme="minorHAnsi" w:hAnsiTheme="minorHAnsi"/>
          <w:b/>
          <w:sz w:val="24"/>
          <w:lang w:val="en-US"/>
        </w:rPr>
        <w:t xml:space="preserve"> Regulatory Codes/Third Party Requirements</w:t>
      </w:r>
      <w:bookmarkEnd w:id="299"/>
      <w:bookmarkEnd w:id="300"/>
    </w:p>
    <w:p w14:paraId="48F9FF90" w14:textId="77777777" w:rsidR="003A0812" w:rsidRPr="005F71E6" w:rsidRDefault="00C8603E" w:rsidP="003A0812">
      <w:pPr>
        <w:tabs>
          <w:tab w:val="num" w:pos="720"/>
        </w:tabs>
        <w:ind w:left="720" w:hanging="720"/>
        <w:outlineLvl w:val="2"/>
        <w:rPr>
          <w:rFonts w:asciiTheme="minorHAnsi" w:hAnsiTheme="minorHAnsi" w:cs="Arial"/>
          <w:b/>
          <w:sz w:val="24"/>
          <w:lang w:val="en-US"/>
        </w:rPr>
      </w:pPr>
      <w:bookmarkStart w:id="301" w:name="_Toc421006028"/>
      <w:bookmarkStart w:id="302" w:name="_Toc85536833"/>
      <w:r w:rsidRPr="005F71E6">
        <w:rPr>
          <w:rFonts w:asciiTheme="minorHAnsi" w:hAnsiTheme="minorHAnsi" w:cs="Arial"/>
          <w:b/>
          <w:sz w:val="24"/>
          <w:lang w:val="en-US"/>
        </w:rPr>
        <w:t>5.6</w:t>
      </w:r>
      <w:r w:rsidR="003A0812" w:rsidRPr="005F71E6">
        <w:rPr>
          <w:rFonts w:asciiTheme="minorHAnsi" w:hAnsiTheme="minorHAnsi" w:cs="Arial"/>
          <w:b/>
          <w:sz w:val="24"/>
          <w:lang w:val="en-US"/>
        </w:rPr>
        <w:t xml:space="preserve">.1 Space and </w:t>
      </w:r>
      <w:proofErr w:type="gramStart"/>
      <w:r w:rsidR="003A0812" w:rsidRPr="005F71E6">
        <w:rPr>
          <w:rFonts w:asciiTheme="minorHAnsi" w:hAnsiTheme="minorHAnsi" w:cs="Arial"/>
          <w:b/>
          <w:sz w:val="24"/>
          <w:lang w:val="en-US"/>
        </w:rPr>
        <w:t>Power  (</w:t>
      </w:r>
      <w:proofErr w:type="gramEnd"/>
      <w:r w:rsidR="003A0812" w:rsidRPr="005F71E6">
        <w:rPr>
          <w:rFonts w:asciiTheme="minorHAnsi" w:hAnsiTheme="minorHAnsi" w:cs="Arial"/>
          <w:b/>
          <w:sz w:val="24"/>
          <w:lang w:val="en-US"/>
        </w:rPr>
        <w:t>as applicable)</w:t>
      </w:r>
      <w:bookmarkEnd w:id="301"/>
      <w:bookmarkEnd w:id="302"/>
    </w:p>
    <w:p w14:paraId="39CE035E" w14:textId="77777777" w:rsidR="003A0812" w:rsidRPr="005F71E6" w:rsidRDefault="003A0812" w:rsidP="00E90D96">
      <w:pPr>
        <w:tabs>
          <w:tab w:val="left" w:pos="-1440"/>
          <w:tab w:val="left" w:pos="-720"/>
        </w:tabs>
        <w:ind w:right="828"/>
        <w:rPr>
          <w:rFonts w:asciiTheme="minorHAnsi" w:hAnsiTheme="minorHAnsi"/>
          <w:i/>
        </w:rPr>
      </w:pPr>
    </w:p>
    <w:p w14:paraId="2F6405A4" w14:textId="77777777" w:rsidR="003A0812" w:rsidRPr="005F71E6" w:rsidRDefault="00C8603E" w:rsidP="003A0812">
      <w:pPr>
        <w:tabs>
          <w:tab w:val="num" w:pos="720"/>
        </w:tabs>
        <w:ind w:left="720" w:hanging="720"/>
        <w:outlineLvl w:val="2"/>
        <w:rPr>
          <w:rFonts w:asciiTheme="minorHAnsi" w:hAnsiTheme="minorHAnsi" w:cs="Arial"/>
          <w:b/>
          <w:sz w:val="24"/>
          <w:lang w:val="en-US"/>
        </w:rPr>
      </w:pPr>
      <w:bookmarkStart w:id="303" w:name="_Toc421006029"/>
      <w:bookmarkStart w:id="304" w:name="_Toc85536834"/>
      <w:r w:rsidRPr="005F71E6">
        <w:rPr>
          <w:rFonts w:asciiTheme="minorHAnsi" w:hAnsiTheme="minorHAnsi" w:cs="Arial"/>
          <w:b/>
          <w:sz w:val="24"/>
          <w:lang w:val="en-US"/>
        </w:rPr>
        <w:t>5.6</w:t>
      </w:r>
      <w:r w:rsidR="003A0812" w:rsidRPr="005F71E6">
        <w:rPr>
          <w:rFonts w:asciiTheme="minorHAnsi" w:hAnsiTheme="minorHAnsi" w:cs="Arial"/>
          <w:b/>
          <w:sz w:val="24"/>
          <w:lang w:val="en-US"/>
        </w:rPr>
        <w:t xml:space="preserve">.2 </w:t>
      </w:r>
      <w:proofErr w:type="spellStart"/>
      <w:r w:rsidR="003A0812" w:rsidRPr="005F71E6">
        <w:rPr>
          <w:rFonts w:asciiTheme="minorHAnsi" w:hAnsiTheme="minorHAnsi" w:cs="Arial"/>
          <w:b/>
          <w:sz w:val="24"/>
          <w:lang w:val="en-US"/>
        </w:rPr>
        <w:t>Fibre</w:t>
      </w:r>
      <w:proofErr w:type="spellEnd"/>
      <w:r w:rsidR="003A0812" w:rsidRPr="005F71E6">
        <w:rPr>
          <w:rFonts w:asciiTheme="minorHAnsi" w:hAnsiTheme="minorHAnsi" w:cs="Arial"/>
          <w:b/>
          <w:sz w:val="24"/>
          <w:lang w:val="en-US"/>
        </w:rPr>
        <w:t xml:space="preserve"> agreements (as applicable)</w:t>
      </w:r>
      <w:bookmarkEnd w:id="303"/>
      <w:bookmarkEnd w:id="304"/>
    </w:p>
    <w:p w14:paraId="2B392BE9" w14:textId="77777777" w:rsidR="003A0812" w:rsidRPr="005F71E6" w:rsidRDefault="003A0812" w:rsidP="003A0812">
      <w:pPr>
        <w:tabs>
          <w:tab w:val="left" w:pos="-1440"/>
          <w:tab w:val="left" w:pos="-720"/>
        </w:tabs>
        <w:ind w:left="1440" w:right="828"/>
        <w:rPr>
          <w:rFonts w:asciiTheme="minorHAnsi" w:hAnsiTheme="minorHAnsi"/>
          <w:i/>
        </w:rPr>
      </w:pPr>
      <w:r w:rsidRPr="005F71E6">
        <w:rPr>
          <w:rFonts w:asciiTheme="minorHAnsi" w:hAnsiTheme="minorHAnsi"/>
          <w:i/>
        </w:rPr>
        <w:t>&lt;Outline what is pending resolution and who is managing the issue&gt;</w:t>
      </w:r>
    </w:p>
    <w:p w14:paraId="4B56607C" w14:textId="77777777" w:rsidR="003A0812" w:rsidRPr="005F71E6" w:rsidRDefault="003A0812" w:rsidP="003A0812">
      <w:pPr>
        <w:tabs>
          <w:tab w:val="left" w:pos="-1440"/>
          <w:tab w:val="left" w:pos="-720"/>
        </w:tabs>
        <w:ind w:left="1440" w:right="828"/>
        <w:rPr>
          <w:rFonts w:asciiTheme="minorHAnsi" w:hAnsiTheme="minorHAnsi"/>
          <w:i/>
        </w:rPr>
      </w:pPr>
    </w:p>
    <w:p w14:paraId="4BC062E4" w14:textId="77777777" w:rsidR="003A0812" w:rsidRDefault="00C8603E" w:rsidP="00E90D96">
      <w:pPr>
        <w:tabs>
          <w:tab w:val="num" w:pos="720"/>
        </w:tabs>
        <w:ind w:left="720" w:hanging="720"/>
        <w:outlineLvl w:val="2"/>
        <w:rPr>
          <w:rFonts w:asciiTheme="minorHAnsi" w:hAnsiTheme="minorHAnsi" w:cs="Arial"/>
          <w:b/>
          <w:sz w:val="24"/>
          <w:lang w:val="en-US"/>
        </w:rPr>
      </w:pPr>
      <w:bookmarkStart w:id="305" w:name="_Toc421006030"/>
      <w:bookmarkStart w:id="306" w:name="_Toc85536835"/>
      <w:r w:rsidRPr="005F71E6">
        <w:rPr>
          <w:rFonts w:asciiTheme="minorHAnsi" w:hAnsiTheme="minorHAnsi" w:cs="Arial"/>
          <w:b/>
          <w:sz w:val="24"/>
          <w:lang w:val="en-US"/>
        </w:rPr>
        <w:t>5.6</w:t>
      </w:r>
      <w:r w:rsidR="003A0812" w:rsidRPr="005F71E6">
        <w:rPr>
          <w:rFonts w:asciiTheme="minorHAnsi" w:hAnsiTheme="minorHAnsi" w:cs="Arial"/>
          <w:b/>
          <w:sz w:val="24"/>
          <w:lang w:val="en-US"/>
        </w:rPr>
        <w:t>.3 Leased Facility agreements (as applicable)</w:t>
      </w:r>
      <w:bookmarkEnd w:id="305"/>
      <w:bookmarkEnd w:id="306"/>
    </w:p>
    <w:p w14:paraId="2E9EA99C" w14:textId="77777777" w:rsidR="00E90D96" w:rsidRDefault="00E90D96" w:rsidP="00E90D96">
      <w:pPr>
        <w:rPr>
          <w:lang w:val="en-US"/>
        </w:rPr>
      </w:pPr>
      <w:r>
        <w:rPr>
          <w:lang w:val="en-US"/>
        </w:rPr>
        <w:br w:type="page"/>
      </w:r>
    </w:p>
    <w:p w14:paraId="17DD84EA" w14:textId="77777777" w:rsidR="00E90D96" w:rsidRPr="00E90D96" w:rsidRDefault="00E90D96" w:rsidP="00E90D96">
      <w:pPr>
        <w:rPr>
          <w:lang w:val="en-US"/>
        </w:rPr>
      </w:pPr>
    </w:p>
    <w:p w14:paraId="2840C42D" w14:textId="67FD6EE2" w:rsidR="003A0812" w:rsidRDefault="003A0812" w:rsidP="003A0812">
      <w:pPr>
        <w:tabs>
          <w:tab w:val="num" w:pos="993"/>
        </w:tabs>
        <w:spacing w:before="120"/>
        <w:ind w:hanging="600"/>
        <w:outlineLvl w:val="1"/>
        <w:rPr>
          <w:rFonts w:asciiTheme="minorHAnsi" w:hAnsiTheme="minorHAnsi"/>
          <w:b/>
          <w:sz w:val="24"/>
          <w:lang w:val="en-US"/>
        </w:rPr>
      </w:pPr>
      <w:r w:rsidRPr="005F71E6">
        <w:rPr>
          <w:rFonts w:asciiTheme="minorHAnsi" w:hAnsiTheme="minorHAnsi"/>
          <w:b/>
          <w:sz w:val="24"/>
          <w:lang w:val="en-US"/>
        </w:rPr>
        <w:tab/>
      </w:r>
      <w:bookmarkStart w:id="307" w:name="_Toc421006031"/>
      <w:bookmarkStart w:id="308" w:name="_Toc85536836"/>
      <w:r w:rsidR="00C8603E" w:rsidRPr="005F71E6">
        <w:rPr>
          <w:rFonts w:asciiTheme="minorHAnsi" w:hAnsiTheme="minorHAnsi"/>
          <w:b/>
          <w:sz w:val="24"/>
          <w:lang w:val="en-US"/>
        </w:rPr>
        <w:t>5.7</w:t>
      </w:r>
      <w:r w:rsidRPr="005F71E6">
        <w:rPr>
          <w:rFonts w:asciiTheme="minorHAnsi" w:hAnsiTheme="minorHAnsi"/>
          <w:b/>
          <w:sz w:val="24"/>
          <w:lang w:val="en-US"/>
        </w:rPr>
        <w:t xml:space="preserve"> Coordination Contacts</w:t>
      </w:r>
      <w:bookmarkEnd w:id="307"/>
      <w:bookmarkEnd w:id="308"/>
    </w:p>
    <w:p w14:paraId="0093D55B" w14:textId="77777777" w:rsidR="002C7C33" w:rsidRPr="005F71E6" w:rsidRDefault="002C7C33" w:rsidP="003A0812">
      <w:pPr>
        <w:tabs>
          <w:tab w:val="num" w:pos="993"/>
        </w:tabs>
        <w:spacing w:before="120"/>
        <w:ind w:hanging="600"/>
        <w:outlineLvl w:val="1"/>
        <w:rPr>
          <w:rFonts w:asciiTheme="minorHAnsi" w:hAnsiTheme="minorHAnsi"/>
          <w:b/>
          <w:sz w:val="24"/>
          <w:lang w:val="en-US"/>
        </w:rPr>
      </w:pPr>
    </w:p>
    <w:tbl>
      <w:tblPr>
        <w:tblW w:w="1062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6"/>
        <w:gridCol w:w="1683"/>
        <w:gridCol w:w="1652"/>
        <w:gridCol w:w="5646"/>
      </w:tblGrid>
      <w:tr w:rsidR="002C7C33" w:rsidRPr="002C7C33" w14:paraId="0721EA47" w14:textId="77777777" w:rsidTr="00C27DAF">
        <w:trPr>
          <w:trHeight w:val="81"/>
        </w:trPr>
        <w:tc>
          <w:tcPr>
            <w:tcW w:w="1646" w:type="dxa"/>
            <w:shd w:val="clear" w:color="auto" w:fill="CCCCCC"/>
          </w:tcPr>
          <w:p w14:paraId="490174F8" w14:textId="77777777" w:rsidR="002C7C33" w:rsidRPr="002C7C33" w:rsidRDefault="002C7C33" w:rsidP="00C27DAF">
            <w:pPr>
              <w:ind w:firstLineChars="100" w:firstLine="181"/>
              <w:rPr>
                <w:rFonts w:asciiTheme="minorHAnsi" w:hAnsiTheme="minorHAnsi" w:cstheme="minorHAnsi"/>
                <w:b/>
                <w:sz w:val="18"/>
                <w:szCs w:val="18"/>
              </w:rPr>
            </w:pPr>
            <w:r w:rsidRPr="002C7C33">
              <w:rPr>
                <w:rFonts w:asciiTheme="minorHAnsi" w:hAnsiTheme="minorHAnsi" w:cstheme="minorHAnsi"/>
                <w:b/>
                <w:sz w:val="18"/>
                <w:szCs w:val="18"/>
              </w:rPr>
              <w:t>Name</w:t>
            </w:r>
          </w:p>
        </w:tc>
        <w:tc>
          <w:tcPr>
            <w:tcW w:w="1683" w:type="dxa"/>
            <w:shd w:val="clear" w:color="auto" w:fill="CCCCCC"/>
          </w:tcPr>
          <w:p w14:paraId="57F12D7A" w14:textId="77777777" w:rsidR="002C7C33" w:rsidRPr="002C7C33" w:rsidRDefault="002C7C33" w:rsidP="00C27DAF">
            <w:pPr>
              <w:ind w:firstLineChars="100" w:firstLine="181"/>
              <w:rPr>
                <w:rFonts w:asciiTheme="minorHAnsi" w:hAnsiTheme="minorHAnsi" w:cstheme="minorHAnsi"/>
                <w:b/>
                <w:sz w:val="18"/>
                <w:szCs w:val="18"/>
              </w:rPr>
            </w:pPr>
            <w:r w:rsidRPr="002C7C33">
              <w:rPr>
                <w:rFonts w:asciiTheme="minorHAnsi" w:hAnsiTheme="minorHAnsi" w:cstheme="minorHAnsi"/>
                <w:b/>
                <w:sz w:val="18"/>
                <w:szCs w:val="18"/>
              </w:rPr>
              <w:t>Role</w:t>
            </w:r>
          </w:p>
        </w:tc>
        <w:tc>
          <w:tcPr>
            <w:tcW w:w="1652" w:type="dxa"/>
            <w:shd w:val="clear" w:color="auto" w:fill="CCCCCC"/>
          </w:tcPr>
          <w:p w14:paraId="5A6A83ED" w14:textId="77777777" w:rsidR="002C7C33" w:rsidRPr="002C7C33" w:rsidRDefault="002C7C33" w:rsidP="00C27DAF">
            <w:pPr>
              <w:ind w:firstLineChars="100" w:firstLine="181"/>
              <w:rPr>
                <w:rFonts w:asciiTheme="minorHAnsi" w:hAnsiTheme="minorHAnsi" w:cstheme="minorHAnsi"/>
                <w:b/>
                <w:sz w:val="18"/>
                <w:szCs w:val="18"/>
              </w:rPr>
            </w:pPr>
            <w:r w:rsidRPr="002C7C33">
              <w:rPr>
                <w:rFonts w:asciiTheme="minorHAnsi" w:hAnsiTheme="minorHAnsi" w:cstheme="minorHAnsi"/>
                <w:b/>
                <w:sz w:val="18"/>
                <w:szCs w:val="18"/>
              </w:rPr>
              <w:t>Company</w:t>
            </w:r>
          </w:p>
        </w:tc>
        <w:tc>
          <w:tcPr>
            <w:tcW w:w="5646" w:type="dxa"/>
            <w:shd w:val="clear" w:color="auto" w:fill="CCCCCC"/>
          </w:tcPr>
          <w:p w14:paraId="4353F66F" w14:textId="77777777" w:rsidR="002C7C33" w:rsidRPr="002C7C33" w:rsidRDefault="002C7C33" w:rsidP="00C27DAF">
            <w:pPr>
              <w:ind w:firstLineChars="100" w:firstLine="181"/>
              <w:rPr>
                <w:rFonts w:asciiTheme="minorHAnsi" w:hAnsiTheme="minorHAnsi" w:cstheme="minorHAnsi"/>
                <w:b/>
                <w:sz w:val="18"/>
                <w:szCs w:val="18"/>
              </w:rPr>
            </w:pPr>
            <w:r w:rsidRPr="002C7C33">
              <w:rPr>
                <w:rFonts w:asciiTheme="minorHAnsi" w:hAnsiTheme="minorHAnsi" w:cstheme="minorHAnsi"/>
                <w:b/>
                <w:sz w:val="18"/>
                <w:szCs w:val="18"/>
              </w:rPr>
              <w:t>Contact Number</w:t>
            </w:r>
          </w:p>
        </w:tc>
      </w:tr>
      <w:tr w:rsidR="002C7C33" w:rsidRPr="002C7C33" w14:paraId="1457F6ED" w14:textId="77777777" w:rsidTr="00C27DAF">
        <w:trPr>
          <w:trHeight w:val="168"/>
        </w:trPr>
        <w:tc>
          <w:tcPr>
            <w:tcW w:w="1646" w:type="dxa"/>
            <w:shd w:val="clear" w:color="auto" w:fill="FFFFCC"/>
            <w:vAlign w:val="center"/>
          </w:tcPr>
          <w:p w14:paraId="3B255320" w14:textId="77777777" w:rsidR="002C7C33" w:rsidRPr="002C7C33" w:rsidRDefault="002C7C33" w:rsidP="00C27DAF">
            <w:pPr>
              <w:ind w:firstLineChars="100" w:firstLine="181"/>
              <w:jc w:val="center"/>
              <w:rPr>
                <w:rFonts w:asciiTheme="minorHAnsi" w:hAnsiTheme="minorHAnsi" w:cstheme="minorHAnsi"/>
                <w:b/>
                <w:sz w:val="18"/>
                <w:szCs w:val="18"/>
              </w:rPr>
            </w:pPr>
            <w:r>
              <w:rPr>
                <w:rFonts w:asciiTheme="minorHAnsi" w:hAnsiTheme="minorHAnsi" w:cstheme="minorHAnsi"/>
                <w:b/>
                <w:sz w:val="18"/>
                <w:szCs w:val="18"/>
                <w:highlight w:val="yellow"/>
              </w:rPr>
              <w:t/>
            </w:r>
          </w:p>
        </w:tc>
        <w:tc>
          <w:tcPr>
            <w:tcW w:w="1683" w:type="dxa"/>
            <w:shd w:val="clear" w:color="auto" w:fill="FFFFCC"/>
            <w:vAlign w:val="center"/>
          </w:tcPr>
          <w:p w14:paraId="21F2C858" w14:textId="77777777" w:rsidR="002C7C33" w:rsidRPr="002C7C33" w:rsidRDefault="002C7C33" w:rsidP="00C27DAF">
            <w:pPr>
              <w:ind w:firstLineChars="100" w:firstLine="181"/>
              <w:jc w:val="center"/>
              <w:rPr>
                <w:rFonts w:asciiTheme="minorHAnsi" w:hAnsiTheme="minorHAnsi" w:cstheme="minorHAnsi"/>
                <w:b/>
                <w:sz w:val="18"/>
                <w:szCs w:val="18"/>
              </w:rPr>
            </w:pPr>
            <w:r>
              <w:rPr>
                <w:rFonts w:asciiTheme="minorHAnsi" w:hAnsiTheme="minorHAnsi" w:cstheme="minorHAnsi"/>
                <w:b/>
                <w:sz w:val="18"/>
                <w:szCs w:val="18"/>
                <w:highlight w:val="yellow"/>
              </w:rPr>
              <w:t>New Grad</w:t>
            </w:r>
          </w:p>
        </w:tc>
        <w:tc>
          <w:tcPr>
            <w:tcW w:w="1652" w:type="dxa"/>
            <w:shd w:val="clear" w:color="auto" w:fill="FFFFCC"/>
            <w:vAlign w:val="center"/>
          </w:tcPr>
          <w:p w14:paraId="79FCAA03" w14:textId="77777777" w:rsidR="002C7C33" w:rsidRPr="002C7C33" w:rsidRDefault="002C7C33" w:rsidP="00C27DAF">
            <w:pPr>
              <w:ind w:firstLineChars="100" w:firstLine="181"/>
              <w:jc w:val="center"/>
              <w:rPr>
                <w:rFonts w:asciiTheme="minorHAnsi" w:hAnsiTheme="minorHAnsi" w:cstheme="minorHAnsi"/>
                <w:b/>
                <w:sz w:val="18"/>
                <w:szCs w:val="18"/>
              </w:rPr>
            </w:pPr>
            <w:r w:rsidRPr="002C7C33">
              <w:rPr>
                <w:rFonts w:asciiTheme="minorHAnsi" w:hAnsiTheme="minorHAnsi" w:cstheme="minorHAnsi"/>
                <w:b/>
                <w:sz w:val="18"/>
                <w:szCs w:val="18"/>
              </w:rPr>
              <w:t>Rogers Communications</w:t>
            </w:r>
          </w:p>
        </w:tc>
        <w:tc>
          <w:tcPr>
            <w:tcW w:w="5646" w:type="dxa"/>
            <w:shd w:val="clear" w:color="auto" w:fill="FFFFCC"/>
            <w:vAlign w:val="center"/>
          </w:tcPr>
          <w:p w14:paraId="6D133152" w14:textId="77777777" w:rsidR="002C7C33" w:rsidRPr="002C7C33" w:rsidRDefault="002C7C33" w:rsidP="00C27DAF">
            <w:pPr>
              <w:ind w:firstLineChars="100" w:firstLine="181"/>
              <w:jc w:val="center"/>
              <w:rPr>
                <w:rFonts w:asciiTheme="minorHAnsi" w:hAnsiTheme="minorHAnsi" w:cstheme="minorHAnsi"/>
                <w:b/>
                <w:sz w:val="18"/>
                <w:szCs w:val="18"/>
              </w:rPr>
            </w:pPr>
            <w:r>
              <w:rPr>
                <w:rFonts w:asciiTheme="minorHAnsi" w:hAnsiTheme="minorHAnsi" w:cstheme="minorHAnsi"/>
                <w:b/>
                <w:sz w:val="18"/>
                <w:szCs w:val="18"/>
                <w:highlight w:val="yellow"/>
              </w:rPr>
              <w:t>4165205528</w:t>
            </w:r>
          </w:p>
        </w:tc>
      </w:tr>
      <w:tr w:rsidR="002C7C33" w:rsidRPr="002C7C33" w14:paraId="7E18C190" w14:textId="77777777" w:rsidTr="00C27DAF">
        <w:trPr>
          <w:trHeight w:val="247"/>
        </w:trPr>
        <w:tc>
          <w:tcPr>
            <w:tcW w:w="1646" w:type="dxa"/>
            <w:shd w:val="clear" w:color="auto" w:fill="FFFFCC"/>
            <w:vAlign w:val="center"/>
          </w:tcPr>
          <w:p w14:paraId="0DA89760"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83" w:type="dxa"/>
            <w:shd w:val="clear" w:color="auto" w:fill="FFFFCC"/>
            <w:vAlign w:val="center"/>
          </w:tcPr>
          <w:p w14:paraId="17C3F6F9"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52" w:type="dxa"/>
            <w:shd w:val="clear" w:color="auto" w:fill="FFFFCC"/>
            <w:vAlign w:val="center"/>
          </w:tcPr>
          <w:p w14:paraId="53E671AB"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5646" w:type="dxa"/>
            <w:shd w:val="clear" w:color="auto" w:fill="FFFFCC"/>
            <w:vAlign w:val="center"/>
          </w:tcPr>
          <w:p w14:paraId="4AA38456" w14:textId="77777777" w:rsidR="002C7C33" w:rsidRPr="002C7C33" w:rsidRDefault="002C7C33" w:rsidP="00C27DAF">
            <w:pPr>
              <w:ind w:firstLineChars="100" w:firstLine="181"/>
              <w:jc w:val="center"/>
              <w:rPr>
                <w:rFonts w:asciiTheme="minorHAnsi" w:hAnsiTheme="minorHAnsi" w:cstheme="minorHAnsi"/>
                <w:b/>
                <w:sz w:val="18"/>
                <w:szCs w:val="18"/>
              </w:rPr>
            </w:pPr>
          </w:p>
        </w:tc>
      </w:tr>
      <w:tr w:rsidR="002C7C33" w:rsidRPr="002C7C33" w14:paraId="2C037145" w14:textId="77777777" w:rsidTr="00C27DAF">
        <w:trPr>
          <w:trHeight w:val="81"/>
        </w:trPr>
        <w:tc>
          <w:tcPr>
            <w:tcW w:w="1646" w:type="dxa"/>
            <w:shd w:val="clear" w:color="auto" w:fill="FFFFCC"/>
            <w:vAlign w:val="center"/>
          </w:tcPr>
          <w:p w14:paraId="16C6A7DA"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83" w:type="dxa"/>
            <w:shd w:val="clear" w:color="auto" w:fill="FFFFCC"/>
            <w:vAlign w:val="center"/>
          </w:tcPr>
          <w:p w14:paraId="5E221775"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52" w:type="dxa"/>
            <w:shd w:val="clear" w:color="auto" w:fill="FFFFCC"/>
            <w:vAlign w:val="center"/>
          </w:tcPr>
          <w:p w14:paraId="5CEAC55C"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5646" w:type="dxa"/>
            <w:shd w:val="clear" w:color="auto" w:fill="FFFFCC"/>
            <w:vAlign w:val="center"/>
          </w:tcPr>
          <w:p w14:paraId="35A23CCE" w14:textId="77777777" w:rsidR="002C7C33" w:rsidRPr="002C7C33" w:rsidRDefault="002C7C33" w:rsidP="00C27DAF">
            <w:pPr>
              <w:ind w:firstLineChars="100" w:firstLine="181"/>
              <w:jc w:val="center"/>
              <w:rPr>
                <w:rFonts w:asciiTheme="minorHAnsi" w:hAnsiTheme="minorHAnsi" w:cstheme="minorHAnsi"/>
                <w:b/>
                <w:sz w:val="18"/>
                <w:szCs w:val="18"/>
              </w:rPr>
            </w:pPr>
          </w:p>
        </w:tc>
      </w:tr>
      <w:tr w:rsidR="002C7C33" w:rsidRPr="002C7C33" w14:paraId="0D2D2466" w14:textId="77777777" w:rsidTr="00C27DAF">
        <w:trPr>
          <w:trHeight w:val="81"/>
        </w:trPr>
        <w:tc>
          <w:tcPr>
            <w:tcW w:w="1646" w:type="dxa"/>
            <w:shd w:val="clear" w:color="auto" w:fill="FFFFCC"/>
            <w:vAlign w:val="center"/>
          </w:tcPr>
          <w:p w14:paraId="1B1D3404"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83" w:type="dxa"/>
            <w:shd w:val="clear" w:color="auto" w:fill="FFFFCC"/>
            <w:vAlign w:val="center"/>
          </w:tcPr>
          <w:p w14:paraId="4A615006"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1652" w:type="dxa"/>
            <w:shd w:val="clear" w:color="auto" w:fill="FFFFCC"/>
            <w:vAlign w:val="center"/>
          </w:tcPr>
          <w:p w14:paraId="1247D677" w14:textId="77777777" w:rsidR="002C7C33" w:rsidRPr="002C7C33" w:rsidRDefault="002C7C33" w:rsidP="00C27DAF">
            <w:pPr>
              <w:ind w:firstLineChars="100" w:firstLine="181"/>
              <w:jc w:val="center"/>
              <w:rPr>
                <w:rFonts w:asciiTheme="minorHAnsi" w:hAnsiTheme="minorHAnsi" w:cstheme="minorHAnsi"/>
                <w:b/>
                <w:sz w:val="18"/>
                <w:szCs w:val="18"/>
              </w:rPr>
            </w:pPr>
          </w:p>
        </w:tc>
        <w:tc>
          <w:tcPr>
            <w:tcW w:w="5646" w:type="dxa"/>
            <w:shd w:val="clear" w:color="auto" w:fill="FFFFCC"/>
            <w:vAlign w:val="center"/>
          </w:tcPr>
          <w:p w14:paraId="68FB565D" w14:textId="77777777" w:rsidR="002C7C33" w:rsidRPr="002C7C33" w:rsidRDefault="002C7C33" w:rsidP="00C27DAF">
            <w:pPr>
              <w:ind w:firstLineChars="100" w:firstLine="181"/>
              <w:jc w:val="center"/>
              <w:rPr>
                <w:rFonts w:asciiTheme="minorHAnsi" w:hAnsiTheme="minorHAnsi" w:cstheme="minorHAnsi"/>
                <w:b/>
                <w:sz w:val="18"/>
                <w:szCs w:val="18"/>
              </w:rPr>
            </w:pPr>
          </w:p>
        </w:tc>
      </w:tr>
    </w:tbl>
    <w:p w14:paraId="10851E4F" w14:textId="77777777" w:rsidR="003A0812" w:rsidRPr="005F71E6" w:rsidRDefault="003A0812" w:rsidP="003A0812">
      <w:pPr>
        <w:tabs>
          <w:tab w:val="left" w:pos="-1440"/>
          <w:tab w:val="left" w:pos="-720"/>
        </w:tabs>
        <w:ind w:right="828"/>
        <w:rPr>
          <w:rFonts w:asciiTheme="minorHAnsi" w:hAnsiTheme="minorHAnsi"/>
          <w:lang w:val="en-US"/>
        </w:rPr>
      </w:pPr>
    </w:p>
    <w:p w14:paraId="5DE868AE" w14:textId="77777777" w:rsidR="003A0812" w:rsidRPr="005F71E6" w:rsidRDefault="003A0812" w:rsidP="003A0812">
      <w:pPr>
        <w:tabs>
          <w:tab w:val="left" w:pos="-1440"/>
          <w:tab w:val="left" w:pos="-720"/>
        </w:tabs>
        <w:ind w:right="828"/>
        <w:rPr>
          <w:rFonts w:asciiTheme="minorHAnsi" w:hAnsiTheme="minorHAnsi"/>
        </w:rPr>
      </w:pPr>
    </w:p>
    <w:p w14:paraId="3804CCF4" w14:textId="77777777" w:rsidR="003A0812" w:rsidRPr="005F71E6" w:rsidRDefault="003A0812" w:rsidP="003A0812">
      <w:pPr>
        <w:spacing w:before="240"/>
        <w:outlineLvl w:val="0"/>
        <w:rPr>
          <w:rFonts w:asciiTheme="minorHAnsi" w:hAnsiTheme="minorHAnsi"/>
          <w:b/>
          <w:sz w:val="24"/>
          <w:u w:val="single"/>
          <w:lang w:val="en-US"/>
        </w:rPr>
      </w:pPr>
      <w:bookmarkStart w:id="309" w:name="_Toc421006032"/>
      <w:bookmarkStart w:id="310" w:name="_Toc85536837"/>
      <w:r w:rsidRPr="005F71E6">
        <w:rPr>
          <w:rFonts w:asciiTheme="minorHAnsi" w:hAnsiTheme="minorHAnsi"/>
          <w:b/>
          <w:sz w:val="24"/>
          <w:u w:val="single"/>
          <w:lang w:val="en-US"/>
        </w:rPr>
        <w:t>6. 0 Functional Area and Responsibility</w:t>
      </w:r>
      <w:bookmarkEnd w:id="309"/>
      <w:bookmarkEnd w:id="310"/>
      <w:r w:rsidRPr="005F71E6">
        <w:rPr>
          <w:rFonts w:asciiTheme="minorHAnsi" w:hAnsiTheme="minorHAnsi"/>
          <w:b/>
          <w:sz w:val="24"/>
          <w:u w:val="single"/>
          <w:lang w:val="en-US"/>
        </w:rPr>
        <w:t xml:space="preserve"> </w:t>
      </w:r>
    </w:p>
    <w:p w14:paraId="2B377C24" w14:textId="77777777" w:rsidR="003A0812" w:rsidRPr="005F71E6" w:rsidRDefault="003A0812" w:rsidP="003A0812">
      <w:pPr>
        <w:tabs>
          <w:tab w:val="left" w:pos="-1440"/>
          <w:tab w:val="left" w:pos="-720"/>
        </w:tabs>
        <w:ind w:right="828"/>
        <w:rPr>
          <w:rFonts w:asciiTheme="minorHAnsi" w:hAnsiTheme="minorHAnsi"/>
          <w:lang w:val="en-US"/>
        </w:rPr>
      </w:pPr>
    </w:p>
    <w:tbl>
      <w:tblPr>
        <w:tblW w:w="888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3087"/>
        <w:gridCol w:w="5795"/>
      </w:tblGrid>
      <w:tr w:rsidR="00633F18" w:rsidRPr="005F71E6" w14:paraId="6390B805" w14:textId="77777777" w:rsidTr="00E3592E">
        <w:trPr>
          <w:trHeight w:val="254"/>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BFBFBF"/>
          </w:tcPr>
          <w:p w14:paraId="0AA24035" w14:textId="77777777" w:rsidR="00633F18" w:rsidRPr="005F71E6" w:rsidRDefault="00633F18" w:rsidP="00FB5F51">
            <w:pPr>
              <w:pStyle w:val="ListParagraph"/>
              <w:numPr>
                <w:ilvl w:val="0"/>
                <w:numId w:val="6"/>
              </w:numPr>
              <w:tabs>
                <w:tab w:val="center" w:pos="4320"/>
                <w:tab w:val="right" w:pos="8640"/>
              </w:tabs>
              <w:jc w:val="center"/>
              <w:rPr>
                <w:rFonts w:asciiTheme="minorHAnsi" w:hAnsiTheme="minorHAnsi"/>
                <w:b/>
                <w:szCs w:val="16"/>
                <w:lang w:val="en-CA"/>
              </w:rPr>
            </w:pPr>
            <w:r w:rsidRPr="005F71E6">
              <w:rPr>
                <w:rFonts w:asciiTheme="minorHAnsi" w:hAnsiTheme="minorHAnsi"/>
                <w:b/>
                <w:szCs w:val="16"/>
                <w:lang w:val="en-CA"/>
              </w:rPr>
              <w:t>Functional Area</w:t>
            </w:r>
          </w:p>
        </w:tc>
        <w:tc>
          <w:tcPr>
            <w:tcW w:w="0" w:type="auto"/>
            <w:tcBorders>
              <w:top w:val="single" w:sz="4" w:space="0" w:color="auto"/>
              <w:left w:val="single" w:sz="4" w:space="0" w:color="auto"/>
              <w:bottom w:val="single" w:sz="4" w:space="0" w:color="auto"/>
              <w:right w:val="single" w:sz="4" w:space="0" w:color="auto"/>
            </w:tcBorders>
            <w:shd w:val="clear" w:color="auto" w:fill="BFBFBF"/>
          </w:tcPr>
          <w:p w14:paraId="0D85DD8A" w14:textId="77777777" w:rsidR="00633F18" w:rsidRPr="005F71E6" w:rsidRDefault="00633F18" w:rsidP="00633F18">
            <w:pPr>
              <w:tabs>
                <w:tab w:val="center" w:pos="4320"/>
                <w:tab w:val="right" w:pos="8640"/>
              </w:tabs>
              <w:jc w:val="center"/>
              <w:rPr>
                <w:rFonts w:asciiTheme="minorHAnsi" w:hAnsiTheme="minorHAnsi"/>
                <w:b/>
                <w:szCs w:val="16"/>
                <w:lang w:val="en-CA"/>
              </w:rPr>
            </w:pPr>
            <w:r w:rsidRPr="005F71E6">
              <w:rPr>
                <w:rFonts w:asciiTheme="minorHAnsi" w:hAnsiTheme="minorHAnsi"/>
                <w:b/>
                <w:szCs w:val="16"/>
                <w:lang w:val="en-CA"/>
              </w:rPr>
              <w:t>Responsibility</w:t>
            </w:r>
          </w:p>
        </w:tc>
      </w:tr>
      <w:tr w:rsidR="00633F18" w:rsidRPr="005F71E6" w14:paraId="020AF31D" w14:textId="77777777" w:rsidTr="00E3592E">
        <w:trPr>
          <w:trHeight w:val="33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07D32" w14:textId="77777777" w:rsidR="00633F18" w:rsidRPr="005F71E6" w:rsidRDefault="00C72359" w:rsidP="00633F18">
            <w:pPr>
              <w:rPr>
                <w:rFonts w:asciiTheme="minorHAnsi" w:hAnsiTheme="minorHAnsi"/>
                <w:sz w:val="18"/>
              </w:rPr>
            </w:pPr>
            <w:r w:rsidRPr="005F71E6">
              <w:rPr>
                <w:rFonts w:asciiTheme="minorHAnsi" w:hAnsiTheme="minorHAnsi"/>
                <w:sz w:val="18"/>
              </w:rPr>
              <w:t>Enterprise IP Planning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FB7CA" w14:textId="64478FE1" w:rsidR="00633F18" w:rsidRPr="005F71E6" w:rsidRDefault="00633F18" w:rsidP="00633F18">
            <w:pPr>
              <w:rPr>
                <w:rFonts w:asciiTheme="minorHAnsi" w:hAnsiTheme="minorHAnsi"/>
                <w:sz w:val="18"/>
              </w:rPr>
            </w:pPr>
            <w:r w:rsidRPr="005F71E6">
              <w:rPr>
                <w:rFonts w:asciiTheme="minorHAnsi" w:hAnsiTheme="minorHAnsi"/>
                <w:sz w:val="18"/>
              </w:rPr>
              <w:t xml:space="preserve">Issue </w:t>
            </w:r>
            <w:proofErr w:type="spellStart"/>
            <w:r w:rsidRPr="005F71E6">
              <w:rPr>
                <w:rFonts w:asciiTheme="minorHAnsi" w:hAnsiTheme="minorHAnsi"/>
                <w:sz w:val="18"/>
              </w:rPr>
              <w:t>Engp</w:t>
            </w:r>
            <w:r w:rsidR="00C72359" w:rsidRPr="005F71E6">
              <w:rPr>
                <w:rFonts w:asciiTheme="minorHAnsi" w:hAnsiTheme="minorHAnsi"/>
                <w:sz w:val="18"/>
              </w:rPr>
              <w:t>lan</w:t>
            </w:r>
            <w:proofErr w:type="spellEnd"/>
            <w:r w:rsidR="00C72359" w:rsidRPr="005F71E6">
              <w:rPr>
                <w:rFonts w:asciiTheme="minorHAnsi" w:hAnsiTheme="minorHAnsi"/>
                <w:sz w:val="18"/>
              </w:rPr>
              <w:t xml:space="preserve"> for configs of </w:t>
            </w:r>
            <w:r>
              <w:rPr>
                <w:rFonts w:asciiTheme="minorHAnsi" w:hAnsiTheme="minorHAnsi"/>
                <w:sz w:val="18"/>
                <w:highlight w:val="yellow"/>
              </w:rPr>
              <w:t>ALU-7750</w:t>
            </w:r>
            <w:r w:rsidR="002017B3">
              <w:rPr>
                <w:rFonts w:asciiTheme="minorHAnsi" w:hAnsiTheme="minorHAnsi"/>
                <w:sz w:val="18"/>
              </w:rPr>
              <w:t xml:space="preserve"> </w:t>
            </w:r>
            <w:r w:rsidR="00C72359" w:rsidRPr="005F71E6">
              <w:rPr>
                <w:rFonts w:asciiTheme="minorHAnsi" w:hAnsiTheme="minorHAnsi"/>
                <w:sz w:val="18"/>
              </w:rPr>
              <w:t>SR-12e</w:t>
            </w:r>
            <w:r w:rsidRPr="005F71E6">
              <w:rPr>
                <w:rFonts w:asciiTheme="minorHAnsi" w:hAnsiTheme="minorHAnsi"/>
                <w:sz w:val="18"/>
              </w:rPr>
              <w:t>.</w:t>
            </w:r>
          </w:p>
          <w:p w14:paraId="0A3A84F2" w14:textId="77777777" w:rsidR="00633F18" w:rsidRPr="005F71E6" w:rsidRDefault="00633F18" w:rsidP="00633F18">
            <w:pPr>
              <w:rPr>
                <w:rFonts w:asciiTheme="minorHAnsi" w:hAnsiTheme="minorHAnsi"/>
                <w:sz w:val="18"/>
              </w:rPr>
            </w:pPr>
          </w:p>
        </w:tc>
      </w:tr>
      <w:tr w:rsidR="00633F18" w:rsidRPr="005F71E6" w14:paraId="6F6A5083" w14:textId="77777777" w:rsidTr="00E3592E">
        <w:trPr>
          <w:trHeight w:val="33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1D3FAD" w14:textId="77777777" w:rsidR="00633F18" w:rsidRPr="005F71E6" w:rsidRDefault="00633F18" w:rsidP="00633F18">
            <w:pPr>
              <w:rPr>
                <w:rFonts w:asciiTheme="minorHAnsi" w:hAnsiTheme="minorHAnsi"/>
                <w:sz w:val="18"/>
              </w:rPr>
            </w:pPr>
            <w:r w:rsidRPr="005F71E6">
              <w:rPr>
                <w:rFonts w:asciiTheme="minorHAnsi" w:hAnsiTheme="minorHAnsi"/>
                <w:sz w:val="18"/>
              </w:rPr>
              <w:t>Equipment Engineering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20CD21" w14:textId="303B6289" w:rsidR="00633F18" w:rsidRPr="005F71E6" w:rsidRDefault="00633F18" w:rsidP="00633F18">
            <w:pPr>
              <w:rPr>
                <w:rFonts w:asciiTheme="minorHAnsi" w:hAnsiTheme="minorHAnsi"/>
                <w:sz w:val="18"/>
              </w:rPr>
            </w:pPr>
            <w:r w:rsidRPr="005F71E6">
              <w:rPr>
                <w:rFonts w:asciiTheme="minorHAnsi" w:hAnsiTheme="minorHAnsi"/>
                <w:sz w:val="18"/>
              </w:rPr>
              <w:t xml:space="preserve">Install/power/cable </w:t>
            </w:r>
            <w:r>
              <w:rPr>
                <w:rFonts w:asciiTheme="minorHAnsi" w:hAnsiTheme="minorHAnsi"/>
                <w:sz w:val="18"/>
                <w:highlight w:val="yellow"/>
              </w:rPr>
              <w:t>ALU-7750</w:t>
            </w:r>
            <w:r w:rsidR="002017B3">
              <w:rPr>
                <w:rFonts w:asciiTheme="minorHAnsi" w:hAnsiTheme="minorHAnsi"/>
                <w:sz w:val="18"/>
              </w:rPr>
              <w:t xml:space="preserve"> </w:t>
            </w:r>
            <w:r w:rsidRPr="005F71E6">
              <w:rPr>
                <w:rFonts w:asciiTheme="minorHAnsi" w:hAnsiTheme="minorHAnsi"/>
                <w:sz w:val="18"/>
              </w:rPr>
              <w:t>SR12.</w:t>
            </w:r>
          </w:p>
        </w:tc>
      </w:tr>
      <w:tr w:rsidR="00633F18" w:rsidRPr="005F71E6" w14:paraId="248C5D23" w14:textId="77777777" w:rsidTr="00E3592E">
        <w:trPr>
          <w:trHeight w:val="33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FB696" w14:textId="77777777" w:rsidR="00633F18" w:rsidRPr="005F71E6" w:rsidRDefault="00633F18" w:rsidP="00633F18">
            <w:pPr>
              <w:rPr>
                <w:rFonts w:asciiTheme="minorHAnsi" w:hAnsiTheme="minorHAnsi"/>
                <w:sz w:val="18"/>
              </w:rPr>
            </w:pPr>
            <w:r w:rsidRPr="005F71E6">
              <w:rPr>
                <w:rFonts w:asciiTheme="minorHAnsi" w:hAnsiTheme="minorHAnsi"/>
                <w:sz w:val="18"/>
              </w:rPr>
              <w:t>IP Planning (IP Core)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C8237" w14:textId="77777777" w:rsidR="00633F18" w:rsidRPr="005F71E6" w:rsidRDefault="00633F18" w:rsidP="00633F18">
            <w:pPr>
              <w:rPr>
                <w:rFonts w:asciiTheme="minorHAnsi" w:hAnsiTheme="minorHAnsi"/>
                <w:sz w:val="18"/>
              </w:rPr>
            </w:pPr>
            <w:r w:rsidRPr="005F71E6">
              <w:rPr>
                <w:rFonts w:asciiTheme="minorHAnsi" w:hAnsiTheme="minorHAnsi"/>
                <w:sz w:val="18"/>
              </w:rPr>
              <w:t xml:space="preserve">Issue/Review </w:t>
            </w:r>
            <w:proofErr w:type="spellStart"/>
            <w:r w:rsidRPr="005F71E6">
              <w:rPr>
                <w:rFonts w:asciiTheme="minorHAnsi" w:hAnsiTheme="minorHAnsi"/>
                <w:sz w:val="18"/>
              </w:rPr>
              <w:t>Engplan</w:t>
            </w:r>
            <w:proofErr w:type="spellEnd"/>
            <w:r w:rsidRPr="005F71E6">
              <w:rPr>
                <w:rFonts w:asciiTheme="minorHAnsi" w:hAnsiTheme="minorHAnsi"/>
                <w:sz w:val="18"/>
              </w:rPr>
              <w:t xml:space="preserve"> for Route Reflectors</w:t>
            </w:r>
            <w:r w:rsidR="00DE226D" w:rsidRPr="005F71E6">
              <w:rPr>
                <w:rFonts w:asciiTheme="minorHAnsi" w:hAnsiTheme="minorHAnsi"/>
                <w:sz w:val="18"/>
              </w:rPr>
              <w:t xml:space="preserve"> and DGWs</w:t>
            </w:r>
            <w:r w:rsidR="00E90D96">
              <w:rPr>
                <w:rFonts w:asciiTheme="minorHAnsi" w:hAnsiTheme="minorHAnsi"/>
                <w:sz w:val="18"/>
              </w:rPr>
              <w:t xml:space="preserve"> and issue MOP</w:t>
            </w:r>
          </w:p>
        </w:tc>
      </w:tr>
      <w:tr w:rsidR="00633F18" w:rsidRPr="005F71E6" w14:paraId="437D071A" w14:textId="77777777" w:rsidTr="00E3592E">
        <w:trPr>
          <w:trHeight w:val="33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DC395" w14:textId="77777777" w:rsidR="00633F18" w:rsidRPr="005F71E6" w:rsidRDefault="00633F18" w:rsidP="00633F18">
            <w:pPr>
              <w:rPr>
                <w:rFonts w:asciiTheme="minorHAnsi" w:hAnsiTheme="minorHAnsi"/>
                <w:sz w:val="18"/>
              </w:rPr>
            </w:pPr>
            <w:r w:rsidRPr="005F71E6">
              <w:rPr>
                <w:rFonts w:asciiTheme="minorHAnsi" w:hAnsiTheme="minorHAnsi"/>
                <w:sz w:val="18"/>
              </w:rPr>
              <w:t>IP Core (OPS)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A509FD" w14:textId="77777777" w:rsidR="00633F18" w:rsidRPr="005F71E6" w:rsidRDefault="00633F18" w:rsidP="00633F18">
            <w:pPr>
              <w:rPr>
                <w:rFonts w:asciiTheme="minorHAnsi" w:hAnsiTheme="minorHAnsi"/>
                <w:sz w:val="18"/>
              </w:rPr>
            </w:pPr>
            <w:r w:rsidRPr="005F71E6">
              <w:rPr>
                <w:rFonts w:asciiTheme="minorHAnsi" w:hAnsiTheme="minorHAnsi"/>
                <w:sz w:val="18"/>
              </w:rPr>
              <w:t xml:space="preserve">Configure </w:t>
            </w:r>
            <w:r w:rsidR="00E3592E">
              <w:rPr>
                <w:rFonts w:asciiTheme="minorHAnsi" w:hAnsiTheme="minorHAnsi"/>
                <w:sz w:val="18"/>
              </w:rPr>
              <w:t xml:space="preserve">DGW and </w:t>
            </w:r>
            <w:r w:rsidRPr="005F71E6">
              <w:rPr>
                <w:rFonts w:asciiTheme="minorHAnsi" w:hAnsiTheme="minorHAnsi"/>
                <w:sz w:val="18"/>
              </w:rPr>
              <w:t>Route Reflectors</w:t>
            </w:r>
          </w:p>
        </w:tc>
      </w:tr>
      <w:tr w:rsidR="00633F18" w:rsidRPr="005F71E6" w14:paraId="442582E4" w14:textId="77777777" w:rsidTr="00E3592E">
        <w:trPr>
          <w:trHeight w:val="33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64245" w14:textId="77777777" w:rsidR="00633F18" w:rsidRPr="005F71E6" w:rsidRDefault="008543AE" w:rsidP="00633F18">
            <w:pPr>
              <w:rPr>
                <w:rFonts w:asciiTheme="minorHAnsi" w:hAnsiTheme="minorHAnsi"/>
                <w:sz w:val="18"/>
              </w:rPr>
            </w:pPr>
            <w:r>
              <w:rPr>
                <w:rFonts w:asciiTheme="minorHAnsi" w:hAnsiTheme="minorHAnsi"/>
                <w:sz w:val="18"/>
              </w:rPr>
              <w:t>Enterprise IP Ops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A91207" w14:textId="63CAE513" w:rsidR="00633F18" w:rsidRPr="005F71E6" w:rsidRDefault="00633F18" w:rsidP="00633F18">
            <w:pPr>
              <w:rPr>
                <w:rFonts w:asciiTheme="minorHAnsi" w:hAnsiTheme="minorHAnsi"/>
                <w:sz w:val="18"/>
              </w:rPr>
            </w:pPr>
            <w:proofErr w:type="spellStart"/>
            <w:r w:rsidRPr="005F71E6">
              <w:rPr>
                <w:rFonts w:asciiTheme="minorHAnsi" w:hAnsiTheme="minorHAnsi"/>
                <w:sz w:val="18"/>
              </w:rPr>
              <w:t>Confiu</w:t>
            </w:r>
            <w:r w:rsidR="00DE226D" w:rsidRPr="005F71E6">
              <w:rPr>
                <w:rFonts w:asciiTheme="minorHAnsi" w:hAnsiTheme="minorHAnsi"/>
                <w:sz w:val="18"/>
              </w:rPr>
              <w:t>re</w:t>
            </w:r>
            <w:proofErr w:type="spellEnd"/>
            <w:r w:rsidR="00DE226D" w:rsidRPr="005F71E6">
              <w:rPr>
                <w:rFonts w:asciiTheme="minorHAnsi" w:hAnsiTheme="minorHAnsi"/>
                <w:sz w:val="18"/>
              </w:rPr>
              <w:t xml:space="preserve"> &amp; test </w:t>
            </w:r>
            <w:r>
              <w:rPr>
                <w:rFonts w:asciiTheme="minorHAnsi" w:hAnsiTheme="minorHAnsi"/>
                <w:sz w:val="18"/>
                <w:highlight w:val="yellow"/>
              </w:rPr>
              <w:t>ALU-7750</w:t>
            </w:r>
            <w:r w:rsidR="002017B3">
              <w:rPr>
                <w:rFonts w:asciiTheme="minorHAnsi" w:hAnsiTheme="minorHAnsi"/>
                <w:sz w:val="18"/>
              </w:rPr>
              <w:t xml:space="preserve"> </w:t>
            </w:r>
            <w:r w:rsidR="00DE226D" w:rsidRPr="005F71E6">
              <w:rPr>
                <w:rFonts w:asciiTheme="minorHAnsi" w:hAnsiTheme="minorHAnsi"/>
                <w:sz w:val="18"/>
              </w:rPr>
              <w:t>SR12</w:t>
            </w:r>
            <w:r w:rsidR="008543AE">
              <w:rPr>
                <w:rFonts w:asciiTheme="minorHAnsi" w:hAnsiTheme="minorHAnsi"/>
                <w:sz w:val="18"/>
              </w:rPr>
              <w:t>e</w:t>
            </w:r>
          </w:p>
        </w:tc>
      </w:tr>
    </w:tbl>
    <w:p w14:paraId="6E1B317A" w14:textId="77777777" w:rsidR="003A0812" w:rsidRPr="005F71E6" w:rsidRDefault="003A0812" w:rsidP="003A0812">
      <w:pPr>
        <w:tabs>
          <w:tab w:val="left" w:pos="-1440"/>
          <w:tab w:val="left" w:pos="-720"/>
        </w:tabs>
        <w:ind w:right="828"/>
        <w:rPr>
          <w:rFonts w:asciiTheme="minorHAnsi" w:hAnsiTheme="minorHAnsi"/>
        </w:rPr>
      </w:pPr>
    </w:p>
    <w:p w14:paraId="24460E8E" w14:textId="77777777" w:rsidR="003A0812" w:rsidRPr="005F71E6" w:rsidRDefault="003A0812" w:rsidP="003A0812">
      <w:pPr>
        <w:tabs>
          <w:tab w:val="left" w:pos="-1440"/>
          <w:tab w:val="left" w:pos="-720"/>
        </w:tabs>
        <w:ind w:right="828"/>
        <w:rPr>
          <w:rFonts w:asciiTheme="minorHAnsi" w:hAnsiTheme="minorHAnsi"/>
          <w:i/>
        </w:rPr>
      </w:pPr>
    </w:p>
    <w:p w14:paraId="2EA93388" w14:textId="77777777" w:rsidR="003A0812" w:rsidRPr="005F71E6" w:rsidRDefault="003A0812" w:rsidP="003A0812">
      <w:pPr>
        <w:spacing w:before="240"/>
        <w:outlineLvl w:val="0"/>
        <w:rPr>
          <w:rFonts w:asciiTheme="minorHAnsi" w:hAnsiTheme="minorHAnsi"/>
          <w:b/>
          <w:sz w:val="24"/>
          <w:u w:val="single"/>
          <w:lang w:val="en-US"/>
        </w:rPr>
      </w:pPr>
      <w:bookmarkStart w:id="311" w:name="_Toc421006033"/>
      <w:bookmarkStart w:id="312" w:name="_Toc85536838"/>
      <w:r w:rsidRPr="005F71E6">
        <w:rPr>
          <w:rFonts w:asciiTheme="minorHAnsi" w:hAnsiTheme="minorHAnsi"/>
          <w:b/>
          <w:sz w:val="24"/>
          <w:u w:val="single"/>
          <w:lang w:val="en-US"/>
        </w:rPr>
        <w:t>7.0 Recommended Training</w:t>
      </w:r>
      <w:bookmarkEnd w:id="311"/>
      <w:bookmarkEnd w:id="312"/>
      <w:r w:rsidRPr="005F71E6">
        <w:rPr>
          <w:rFonts w:asciiTheme="minorHAnsi" w:hAnsiTheme="minorHAnsi"/>
          <w:b/>
          <w:sz w:val="24"/>
          <w:u w:val="single"/>
          <w:lang w:val="en-US"/>
        </w:rPr>
        <w:t xml:space="preserve"> </w:t>
      </w:r>
    </w:p>
    <w:p w14:paraId="2C2AA8FF" w14:textId="77777777" w:rsidR="003A0812" w:rsidRPr="005F71E6" w:rsidRDefault="003A0812" w:rsidP="003A0812">
      <w:pPr>
        <w:tabs>
          <w:tab w:val="left" w:pos="-1440"/>
          <w:tab w:val="left" w:pos="-720"/>
        </w:tabs>
        <w:ind w:left="709" w:right="828"/>
        <w:rPr>
          <w:rFonts w:asciiTheme="minorHAnsi" w:hAnsiTheme="minorHAnsi"/>
          <w:i/>
        </w:rPr>
      </w:pPr>
      <w:r w:rsidRPr="005F71E6">
        <w:rPr>
          <w:rFonts w:asciiTheme="minorHAnsi" w:hAnsiTheme="minorHAnsi"/>
          <w:i/>
        </w:rPr>
        <w:t>N/A</w:t>
      </w:r>
    </w:p>
    <w:p w14:paraId="7BA20823" w14:textId="77777777" w:rsidR="003A0812" w:rsidRPr="005F71E6" w:rsidRDefault="003A0812" w:rsidP="003A0812">
      <w:pPr>
        <w:rPr>
          <w:rFonts w:asciiTheme="minorHAnsi" w:hAnsiTheme="minorHAnsi"/>
          <w:lang w:val="en-US"/>
        </w:rPr>
      </w:pPr>
    </w:p>
    <w:p w14:paraId="121F2E30" w14:textId="77777777" w:rsidR="000C074D" w:rsidRPr="005F71E6" w:rsidRDefault="000C074D" w:rsidP="000C074D">
      <w:pPr>
        <w:rPr>
          <w:rFonts w:asciiTheme="minorHAnsi" w:hAnsiTheme="minorHAnsi"/>
          <w:lang w:val="en-US"/>
        </w:rPr>
      </w:pPr>
    </w:p>
    <w:p w14:paraId="513BAA7F" w14:textId="77777777" w:rsidR="00D62A8C" w:rsidRPr="005F71E6" w:rsidRDefault="00D62A8C" w:rsidP="00D62A8C">
      <w:pPr>
        <w:pStyle w:val="Heading1"/>
        <w:rPr>
          <w:rFonts w:asciiTheme="minorHAnsi" w:hAnsiTheme="minorHAnsi"/>
        </w:rPr>
      </w:pPr>
      <w:bookmarkStart w:id="313" w:name="_Toc346099317"/>
      <w:bookmarkStart w:id="314" w:name="_Toc382316055"/>
      <w:bookmarkStart w:id="315" w:name="_Toc85536839"/>
      <w:r w:rsidRPr="00A23791">
        <w:rPr>
          <w:rFonts w:asciiTheme="minorHAnsi" w:hAnsiTheme="minorHAnsi"/>
        </w:rPr>
        <w:t>8.0 Reference Documents</w:t>
      </w:r>
      <w:bookmarkEnd w:id="313"/>
      <w:bookmarkEnd w:id="314"/>
      <w:bookmarkEnd w:id="315"/>
      <w:r w:rsidRPr="005F71E6">
        <w:rPr>
          <w:rFonts w:asciiTheme="minorHAnsi" w:hAnsiTheme="minorHAnsi"/>
        </w:rPr>
        <w:t xml:space="preserve"> </w:t>
      </w:r>
    </w:p>
    <w:p w14:paraId="7908B9C7" w14:textId="77777777" w:rsidR="007867D8" w:rsidRPr="005F71E6" w:rsidRDefault="007867D8" w:rsidP="007867D8">
      <w:pPr>
        <w:rPr>
          <w:rFonts w:asciiTheme="minorHAnsi" w:hAnsiTheme="minorHAnsi"/>
          <w:lang w:val="en-US"/>
        </w:rPr>
      </w:pPr>
    </w:p>
    <w:p w14:paraId="5ECBF9DB" w14:textId="77777777" w:rsidR="00771878" w:rsidRPr="005F71E6" w:rsidRDefault="00977FF5" w:rsidP="007867D8">
      <w:pPr>
        <w:rPr>
          <w:rFonts w:asciiTheme="minorHAnsi" w:hAnsiTheme="minorHAnsi"/>
          <w:lang w:val="en-US"/>
        </w:rPr>
      </w:pPr>
      <w:r>
        <w:rPr>
          <w:rFonts w:asciiTheme="minorHAnsi" w:hAnsiTheme="minorHAnsi"/>
          <w:lang w:val="en-US"/>
        </w:rPr>
        <w:t xml:space="preserve">    </w:t>
      </w:r>
      <w:r>
        <w:rPr>
          <w:rFonts w:asciiTheme="minorHAnsi" w:hAnsiTheme="minorHAnsi"/>
          <w:lang w:val="en-US"/>
        </w:rPr>
        <w:object w:dxaOrig="1508" w:dyaOrig="984" w14:anchorId="68F64327">
          <v:shape id="_x0000_i1037" type="#_x0000_t75" style="width:74.55pt;height:48.85pt" o:ole="">
            <v:imagedata r:id="rId34" o:title=""/>
          </v:shape>
          <o:OLEObject Type="Embed" ProgID="AcroExch.Document.DC" ShapeID="_x0000_i1037" DrawAspect="Icon" ObjectID="_1697282195" r:id="rId35"/>
        </w:object>
      </w:r>
    </w:p>
    <w:p w14:paraId="523D3C6C" w14:textId="77777777" w:rsidR="007867D8" w:rsidRPr="005F71E6" w:rsidRDefault="007867D8" w:rsidP="007867D8">
      <w:pPr>
        <w:pStyle w:val="Heading2"/>
        <w:rPr>
          <w:rFonts w:asciiTheme="minorHAnsi" w:hAnsiTheme="minorHAnsi"/>
        </w:rPr>
      </w:pPr>
      <w:bookmarkStart w:id="316" w:name="_Toc382316056"/>
      <w:bookmarkStart w:id="317" w:name="_Toc85536840"/>
      <w:r w:rsidRPr="005F71E6">
        <w:rPr>
          <w:rFonts w:asciiTheme="minorHAnsi" w:hAnsiTheme="minorHAnsi"/>
        </w:rPr>
        <w:t>8.1 Technology or A</w:t>
      </w:r>
      <w:r w:rsidR="00415EDF" w:rsidRPr="005F71E6">
        <w:rPr>
          <w:rFonts w:asciiTheme="minorHAnsi" w:hAnsiTheme="minorHAnsi"/>
        </w:rPr>
        <w:t>r</w:t>
      </w:r>
      <w:r w:rsidRPr="005F71E6">
        <w:rPr>
          <w:rFonts w:asciiTheme="minorHAnsi" w:hAnsiTheme="minorHAnsi"/>
        </w:rPr>
        <w:t>c</w:t>
      </w:r>
      <w:r w:rsidR="00415EDF" w:rsidRPr="005F71E6">
        <w:rPr>
          <w:rFonts w:asciiTheme="minorHAnsi" w:hAnsiTheme="minorHAnsi"/>
        </w:rPr>
        <w:t>hitec</w:t>
      </w:r>
      <w:r w:rsidRPr="005F71E6">
        <w:rPr>
          <w:rFonts w:asciiTheme="minorHAnsi" w:hAnsiTheme="minorHAnsi"/>
        </w:rPr>
        <w:t>ture Spec</w:t>
      </w:r>
      <w:r w:rsidR="007944FC" w:rsidRPr="005F71E6">
        <w:rPr>
          <w:rFonts w:asciiTheme="minorHAnsi" w:hAnsiTheme="minorHAnsi"/>
        </w:rPr>
        <w:t>, Equipment Documentation, Standards and Guidelines</w:t>
      </w:r>
      <w:bookmarkEnd w:id="316"/>
      <w:bookmarkEnd w:id="317"/>
    </w:p>
    <w:p w14:paraId="1243CA5D" w14:textId="77777777" w:rsidR="007867D8" w:rsidRPr="005F71E6" w:rsidRDefault="007867D8" w:rsidP="007867D8">
      <w:pPr>
        <w:rPr>
          <w:rFonts w:asciiTheme="minorHAnsi" w:hAnsiTheme="minorHAnsi"/>
          <w:lang w:val="en-US"/>
        </w:rPr>
      </w:pPr>
    </w:p>
    <w:p w14:paraId="4DB6FE11" w14:textId="77777777" w:rsidR="00D62A8C" w:rsidRPr="005F71E6" w:rsidRDefault="00D62A8C" w:rsidP="00D62A8C">
      <w:pPr>
        <w:rPr>
          <w:rFonts w:asciiTheme="minorHAnsi" w:hAnsiTheme="minorHAnsi"/>
          <w:lang w:val="en-US"/>
        </w:rPr>
      </w:pPr>
    </w:p>
    <w:p w14:paraId="003DB96E" w14:textId="77777777" w:rsidR="00D62A8C" w:rsidRPr="005F71E6" w:rsidRDefault="00D62A8C" w:rsidP="00D62A8C">
      <w:pPr>
        <w:pStyle w:val="Heading1"/>
        <w:rPr>
          <w:rFonts w:asciiTheme="minorHAnsi" w:hAnsiTheme="minorHAnsi"/>
        </w:rPr>
      </w:pPr>
      <w:bookmarkStart w:id="318" w:name="_Toc346099318"/>
      <w:bookmarkStart w:id="319" w:name="_Toc382316057"/>
      <w:bookmarkStart w:id="320" w:name="_Toc85536841"/>
      <w:r w:rsidRPr="005F71E6">
        <w:rPr>
          <w:rFonts w:asciiTheme="minorHAnsi" w:hAnsiTheme="minorHAnsi"/>
        </w:rPr>
        <w:t>9.0 Abbreviations and Acronyms</w:t>
      </w:r>
      <w:bookmarkEnd w:id="318"/>
      <w:bookmarkEnd w:id="319"/>
      <w:bookmarkEnd w:id="320"/>
    </w:p>
    <w:p w14:paraId="5AFF6FF9" w14:textId="77777777" w:rsidR="00D62A8C" w:rsidRPr="005F71E6" w:rsidRDefault="00D62A8C" w:rsidP="00D62A8C">
      <w:pPr>
        <w:pStyle w:val="Heading1"/>
        <w:rPr>
          <w:rFonts w:asciiTheme="minorHAnsi" w:hAnsiTheme="minorHAnsi"/>
        </w:rPr>
      </w:pPr>
    </w:p>
    <w:p w14:paraId="14779A73" w14:textId="77777777" w:rsidR="00D62A8C" w:rsidRPr="005F71E6" w:rsidRDefault="00D62A8C" w:rsidP="00D62A8C">
      <w:pPr>
        <w:pStyle w:val="Heading1"/>
        <w:rPr>
          <w:rFonts w:asciiTheme="minorHAnsi" w:hAnsiTheme="minorHAnsi"/>
        </w:rPr>
      </w:pPr>
      <w:r w:rsidRPr="005F71E6">
        <w:rPr>
          <w:rFonts w:asciiTheme="minorHAnsi" w:hAnsiTheme="minorHAnsi"/>
        </w:rPr>
        <w:t xml:space="preserve"> </w:t>
      </w:r>
      <w:bookmarkStart w:id="321" w:name="_Toc382316058"/>
      <w:bookmarkStart w:id="322" w:name="_Toc85536842"/>
      <w:r w:rsidRPr="005F71E6">
        <w:rPr>
          <w:rFonts w:asciiTheme="minorHAnsi" w:hAnsiTheme="minorHAnsi"/>
        </w:rPr>
        <w:t>Figures and Tables</w:t>
      </w:r>
      <w:bookmarkEnd w:id="321"/>
      <w:bookmarkEnd w:id="322"/>
    </w:p>
    <w:p w14:paraId="4B6CDA5C" w14:textId="77777777" w:rsidR="006F1765" w:rsidRPr="005F71E6" w:rsidRDefault="006F1765" w:rsidP="006F1765">
      <w:pPr>
        <w:rPr>
          <w:rFonts w:asciiTheme="minorHAnsi" w:hAnsiTheme="minorHAnsi"/>
          <w:lang w:val="en-US"/>
        </w:rPr>
      </w:pPr>
    </w:p>
    <w:p w14:paraId="2A01D82F" w14:textId="77777777" w:rsidR="006F1765" w:rsidRPr="005F71E6" w:rsidRDefault="006F1765" w:rsidP="006F1765">
      <w:pPr>
        <w:rPr>
          <w:rFonts w:asciiTheme="minorHAnsi" w:hAnsiTheme="minorHAnsi"/>
          <w:lang w:val="en-US"/>
        </w:rPr>
      </w:pPr>
    </w:p>
    <w:sectPr w:rsidR="006F1765" w:rsidRPr="005F71E6" w:rsidSect="00A01751">
      <w:headerReference w:type="default" r:id="rId36"/>
      <w:footerReference w:type="default" r:id="rId37"/>
      <w:pgSz w:w="12240" w:h="15840"/>
      <w:pgMar w:top="1440" w:right="1440" w:bottom="1440" w:left="1440" w:header="283"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4917C" w14:textId="77777777" w:rsidR="00397EF5" w:rsidRDefault="00397EF5" w:rsidP="00810CAD">
      <w:r>
        <w:separator/>
      </w:r>
    </w:p>
  </w:endnote>
  <w:endnote w:type="continuationSeparator" w:id="0">
    <w:p w14:paraId="7C477283" w14:textId="77777777" w:rsidR="00397EF5" w:rsidRDefault="00397EF5" w:rsidP="00810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nivers (W1)">
    <w:altName w:val="Arial"/>
    <w:panose1 w:val="00000000000000000000"/>
    <w:charset w:val="00"/>
    <w:family w:val="swiss"/>
    <w:notTrueType/>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HelveticaNeue">
    <w:altName w:val="Times New Roman"/>
    <w:charset w:val="00"/>
    <w:family w:val="auto"/>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0DE41" w14:textId="77777777" w:rsidR="00397EF5" w:rsidRDefault="00397EF5" w:rsidP="00AF6239">
    <w:pPr>
      <w:pStyle w:val="Header"/>
      <w:jc w:val="right"/>
    </w:pPr>
    <w:r w:rsidRPr="00AB0DC3">
      <w:rPr>
        <w:rFonts w:ascii="Arial" w:hAnsi="Arial" w:cs="Arial"/>
        <w:sz w:val="16"/>
        <w:szCs w:val="16"/>
      </w:rPr>
      <w:t xml:space="preserve">Proprietary and Confidential - </w:t>
    </w:r>
    <w:r w:rsidRPr="00AB0DC3">
      <w:rPr>
        <w:rFonts w:ascii="Arial" w:hAnsi="Arial" w:cs="Arial"/>
        <w:sz w:val="16"/>
        <w:szCs w:val="16"/>
      </w:rPr>
      <w:fldChar w:fldCharType="begin"/>
    </w:r>
    <w:r w:rsidRPr="00AB0DC3">
      <w:rPr>
        <w:rFonts w:ascii="Arial" w:hAnsi="Arial" w:cs="Arial"/>
        <w:sz w:val="16"/>
        <w:szCs w:val="16"/>
      </w:rPr>
      <w:instrText>symbol 211 \f "Symbol" \s 8</w:instrText>
    </w:r>
    <w:r w:rsidRPr="00AB0DC3">
      <w:rPr>
        <w:rFonts w:ascii="Arial" w:hAnsi="Arial" w:cs="Arial"/>
        <w:sz w:val="16"/>
        <w:szCs w:val="16"/>
      </w:rPr>
      <w:fldChar w:fldCharType="separate"/>
    </w:r>
    <w:r w:rsidRPr="00AB0DC3">
      <w:rPr>
        <w:rFonts w:ascii="Arial" w:hAnsi="Arial" w:cs="Arial"/>
        <w:sz w:val="16"/>
        <w:szCs w:val="16"/>
      </w:rPr>
      <w:t>Ó</w:t>
    </w:r>
    <w:r w:rsidRPr="00AB0DC3">
      <w:rPr>
        <w:rFonts w:ascii="Arial" w:hAnsi="Arial" w:cs="Arial"/>
        <w:sz w:val="16"/>
        <w:szCs w:val="16"/>
      </w:rPr>
      <w:fldChar w:fldCharType="end"/>
    </w:r>
    <w:r w:rsidRPr="00AB0DC3">
      <w:rPr>
        <w:rFonts w:ascii="Arial" w:hAnsi="Arial" w:cs="Arial"/>
        <w:sz w:val="16"/>
        <w:szCs w:val="16"/>
      </w:rPr>
      <w:t xml:space="preserve"> Rogers</w:t>
    </w:r>
    <w:r>
      <w:rPr>
        <w:rFonts w:ascii="Arial" w:hAnsi="Arial" w:cs="Arial"/>
        <w:sz w:val="16"/>
        <w:szCs w:val="16"/>
      </w:rPr>
      <w:t xml:space="preserve"> Communications Inc. All rights reserved</w:t>
    </w:r>
    <w:r>
      <w:rPr>
        <w:rFonts w:ascii="Arial" w:hAnsi="Arial" w:cs="Arial"/>
        <w:sz w:val="16"/>
        <w:szCs w:val="16"/>
      </w:rPr>
      <w:tab/>
    </w:r>
    <w:r>
      <w:t xml:space="preserve">Page </w:t>
    </w:r>
    <w:r>
      <w:rPr>
        <w:b/>
        <w:bCs/>
      </w:rPr>
      <w:fldChar w:fldCharType="begin"/>
    </w:r>
    <w:r>
      <w:rPr>
        <w:b/>
        <w:bCs/>
      </w:rPr>
      <w:instrText xml:space="preserve"> PAGE </w:instrText>
    </w:r>
    <w:r>
      <w:rPr>
        <w:b/>
        <w:bCs/>
      </w:rPr>
      <w:fldChar w:fldCharType="separate"/>
    </w:r>
    <w:r>
      <w:rPr>
        <w:b/>
        <w:bCs/>
        <w:noProof/>
      </w:rPr>
      <w:t>11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61</w:t>
    </w:r>
    <w:r>
      <w:rPr>
        <w:b/>
        <w:bCs/>
      </w:rPr>
      <w:fldChar w:fldCharType="end"/>
    </w:r>
  </w:p>
  <w:p w14:paraId="1D8B6312" w14:textId="77777777" w:rsidR="00397EF5" w:rsidRPr="00AA0AB4" w:rsidRDefault="00397EF5" w:rsidP="00AF6239">
    <w:pPr>
      <w:pStyle w:val="Footer"/>
    </w:pPr>
  </w:p>
  <w:p w14:paraId="07645BF8" w14:textId="77777777" w:rsidR="00397EF5" w:rsidRPr="00AF6239" w:rsidRDefault="00397EF5" w:rsidP="00AF6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D9E79" w14:textId="77777777" w:rsidR="00397EF5" w:rsidRDefault="00397EF5" w:rsidP="00810CAD">
      <w:r>
        <w:separator/>
      </w:r>
    </w:p>
  </w:footnote>
  <w:footnote w:type="continuationSeparator" w:id="0">
    <w:p w14:paraId="52D1415F" w14:textId="77777777" w:rsidR="00397EF5" w:rsidRDefault="00397EF5" w:rsidP="00810C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718E5" w14:textId="77777777" w:rsidR="00397EF5" w:rsidRPr="004F04AB" w:rsidRDefault="00397EF5">
    <w:pPr>
      <w:pStyle w:val="Header"/>
      <w:rPr>
        <w:rFonts w:ascii="Arial" w:hAnsi="Arial" w:cs="Arial"/>
      </w:rPr>
    </w:pPr>
    <w:r>
      <w:rPr>
        <w:rFonts w:ascii="Arial" w:hAnsi="Arial" w:cs="Arial"/>
      </w:rPr>
      <w:tab/>
      <w:t xml:space="preserve">                     </w:t>
    </w:r>
    <w:r>
      <w:rPr>
        <w:rFonts w:ascii="Arial" w:hAnsi="Arial" w:cs="Arial"/>
      </w:rPr>
      <w:tab/>
    </w:r>
  </w:p>
  <w:tbl>
    <w:tblPr>
      <w:tblpPr w:leftFromText="180" w:rightFromText="180" w:vertAnchor="text" w:horzAnchor="page" w:tblpX="6156" w:tblpY="1"/>
      <w:tblOverlap w:val="never"/>
      <w:tblW w:w="0" w:type="auto"/>
      <w:tblLayout w:type="fixed"/>
      <w:tblLook w:val="0000" w:firstRow="0" w:lastRow="0" w:firstColumn="0" w:lastColumn="0" w:noHBand="0" w:noVBand="0"/>
    </w:tblPr>
    <w:tblGrid>
      <w:gridCol w:w="2248"/>
      <w:gridCol w:w="2090"/>
    </w:tblGrid>
    <w:tr w:rsidR="00397EF5" w:rsidRPr="005C6662" w14:paraId="39C6A0D6" w14:textId="77777777" w:rsidTr="000004CF">
      <w:tc>
        <w:tcPr>
          <w:tcW w:w="2248" w:type="dxa"/>
        </w:tcPr>
        <w:p w14:paraId="05A30607" w14:textId="77777777" w:rsidR="00397EF5" w:rsidRPr="006609A2" w:rsidRDefault="00397EF5" w:rsidP="006609A2">
          <w:pPr>
            <w:jc w:val="right"/>
            <w:rPr>
              <w:rFonts w:ascii="Arial" w:hAnsi="Arial" w:cs="Arial"/>
              <w:sz w:val="18"/>
              <w:szCs w:val="18"/>
            </w:rPr>
          </w:pPr>
          <w:r w:rsidRPr="00C04C2F">
            <w:rPr>
              <w:rFonts w:ascii="Verdana" w:hAnsi="Verdana" w:cs="Arial"/>
              <w:sz w:val="18"/>
              <w:szCs w:val="18"/>
            </w:rPr>
            <w:t>Revision Number</w:t>
          </w:r>
          <w:r w:rsidRPr="006609A2">
            <w:rPr>
              <w:rFonts w:ascii="Arial" w:hAnsi="Arial" w:cs="Arial"/>
              <w:sz w:val="18"/>
              <w:szCs w:val="18"/>
            </w:rPr>
            <w:t>:</w:t>
          </w:r>
        </w:p>
      </w:tc>
      <w:tc>
        <w:tcPr>
          <w:tcW w:w="2090" w:type="dxa"/>
        </w:tcPr>
        <w:p w14:paraId="5A2ADF55" w14:textId="789DF80B" w:rsidR="00397EF5" w:rsidRPr="005C6662" w:rsidRDefault="00397EF5" w:rsidP="006609A2">
          <w:pPr>
            <w:pStyle w:val="DocRevNum"/>
            <w:jc w:val="right"/>
            <w:rPr>
              <w:rFonts w:ascii="Arial" w:hAnsi="Arial" w:cs="Arial"/>
              <w:sz w:val="18"/>
              <w:szCs w:val="18"/>
              <w:highlight w:val="yellow"/>
            </w:rPr>
          </w:pPr>
          <w:r w:rsidRPr="005C6662">
            <w:rPr>
              <w:highlight w:val="yellow"/>
            </w:rPr>
            <w:fldChar w:fldCharType="begin"/>
          </w:r>
          <w:r w:rsidRPr="005C6662">
            <w:rPr>
              <w:highlight w:val="yellow"/>
            </w:rPr>
            <w:instrText xml:space="preserve"> STYLEREF  DocRevNum  \* MERGEFORMAT </w:instrText>
          </w:r>
          <w:r w:rsidRPr="005C6662">
            <w:rPr>
              <w:highlight w:val="yellow"/>
            </w:rPr>
            <w:fldChar w:fldCharType="separate"/>
          </w:r>
          <w:r w:rsidR="00D264C0">
            <w:rPr>
              <w:highlight w:val="yellow"/>
            </w:rPr>
            <w:t>«RevisionNumber»</w:t>
          </w:r>
          <w:r w:rsidRPr="005C6662">
            <w:rPr>
              <w:highlight w:val="yellow"/>
            </w:rPr>
            <w:fldChar w:fldCharType="end"/>
          </w:r>
        </w:p>
      </w:tc>
    </w:tr>
    <w:tr w:rsidR="00397EF5" w:rsidRPr="005C6662" w14:paraId="2B1FBF75" w14:textId="77777777" w:rsidTr="000004CF">
      <w:tc>
        <w:tcPr>
          <w:tcW w:w="2248" w:type="dxa"/>
        </w:tcPr>
        <w:p w14:paraId="14150D3C" w14:textId="77777777" w:rsidR="00397EF5" w:rsidRPr="006609A2" w:rsidRDefault="00397EF5" w:rsidP="006609A2">
          <w:pPr>
            <w:jc w:val="right"/>
            <w:rPr>
              <w:rFonts w:ascii="Arial" w:hAnsi="Arial" w:cs="Arial"/>
              <w:sz w:val="18"/>
              <w:szCs w:val="18"/>
            </w:rPr>
          </w:pPr>
          <w:r w:rsidRPr="005E3765">
            <w:rPr>
              <w:rFonts w:ascii="Verdana" w:hAnsi="Verdana" w:cs="Arial"/>
              <w:sz w:val="18"/>
              <w:szCs w:val="18"/>
            </w:rPr>
            <w:t>Revision Date</w:t>
          </w:r>
          <w:r w:rsidRPr="006609A2">
            <w:rPr>
              <w:rFonts w:ascii="Arial" w:hAnsi="Arial" w:cs="Arial"/>
              <w:sz w:val="18"/>
              <w:szCs w:val="18"/>
            </w:rPr>
            <w:t>:</w:t>
          </w:r>
        </w:p>
      </w:tc>
      <w:tc>
        <w:tcPr>
          <w:tcW w:w="2090" w:type="dxa"/>
        </w:tcPr>
        <w:p w14:paraId="06A961F6" w14:textId="77B4A1A6" w:rsidR="00397EF5" w:rsidRPr="005C6662" w:rsidRDefault="00397EF5" w:rsidP="006609A2">
          <w:pPr>
            <w:pStyle w:val="DocDate"/>
            <w:jc w:val="right"/>
            <w:rPr>
              <w:rFonts w:ascii="Arial" w:hAnsi="Arial" w:cs="Arial"/>
              <w:sz w:val="18"/>
              <w:szCs w:val="18"/>
              <w:highlight w:val="yellow"/>
            </w:rPr>
          </w:pPr>
          <w:r w:rsidRPr="005C6662">
            <w:rPr>
              <w:highlight w:val="yellow"/>
            </w:rPr>
            <w:fldChar w:fldCharType="begin"/>
          </w:r>
          <w:r w:rsidRPr="005C6662">
            <w:rPr>
              <w:highlight w:val="yellow"/>
            </w:rPr>
            <w:instrText xml:space="preserve"> STYLEREF  DocDate  \* MERGEFORMAT </w:instrText>
          </w:r>
          <w:r w:rsidRPr="005C6662">
            <w:rPr>
              <w:highlight w:val="yellow"/>
            </w:rPr>
            <w:fldChar w:fldCharType="separate"/>
          </w:r>
          <w:r w:rsidR="00D264C0">
            <w:rPr>
              <w:highlight w:val="yellow"/>
            </w:rPr>
            <w:t>«RevisionDate»</w:t>
          </w:r>
          <w:r w:rsidRPr="005C6662">
            <w:rPr>
              <w:highlight w:val="yellow"/>
            </w:rPr>
            <w:fldChar w:fldCharType="end"/>
          </w:r>
        </w:p>
      </w:tc>
    </w:tr>
    <w:tr w:rsidR="00397EF5" w:rsidRPr="005C6662" w14:paraId="5668D9F6" w14:textId="77777777" w:rsidTr="000004CF">
      <w:tc>
        <w:tcPr>
          <w:tcW w:w="2248" w:type="dxa"/>
        </w:tcPr>
        <w:p w14:paraId="7C00C1F8" w14:textId="77777777" w:rsidR="00397EF5" w:rsidRPr="006609A2" w:rsidRDefault="00397EF5" w:rsidP="006609A2">
          <w:pPr>
            <w:jc w:val="right"/>
            <w:rPr>
              <w:rFonts w:ascii="Arial" w:hAnsi="Arial" w:cs="Arial"/>
              <w:sz w:val="18"/>
              <w:szCs w:val="18"/>
            </w:rPr>
          </w:pPr>
          <w:r w:rsidRPr="005E3765">
            <w:rPr>
              <w:rFonts w:ascii="Verdana" w:hAnsi="Verdana" w:cs="Arial"/>
              <w:sz w:val="18"/>
              <w:szCs w:val="18"/>
            </w:rPr>
            <w:t>Original Release Date</w:t>
          </w:r>
          <w:r>
            <w:rPr>
              <w:rFonts w:ascii="Arial" w:hAnsi="Arial" w:cs="Arial"/>
              <w:sz w:val="18"/>
              <w:szCs w:val="18"/>
            </w:rPr>
            <w:t>:</w:t>
          </w:r>
        </w:p>
      </w:tc>
      <w:tc>
        <w:tcPr>
          <w:tcW w:w="2090" w:type="dxa"/>
        </w:tcPr>
        <w:p w14:paraId="441E3876" w14:textId="0C6AC638" w:rsidR="00397EF5" w:rsidRPr="005C6662" w:rsidRDefault="00397EF5" w:rsidP="00690886">
          <w:pPr>
            <w:pStyle w:val="DocDateOriginal"/>
            <w:rPr>
              <w:rFonts w:cs="Arial"/>
              <w:szCs w:val="18"/>
              <w:highlight w:val="yellow"/>
            </w:rPr>
          </w:pPr>
          <w:r w:rsidRPr="005C6662">
            <w:rPr>
              <w:highlight w:val="yellow"/>
            </w:rPr>
            <w:fldChar w:fldCharType="begin"/>
          </w:r>
          <w:r w:rsidRPr="005C6662">
            <w:rPr>
              <w:highlight w:val="yellow"/>
            </w:rPr>
            <w:instrText xml:space="preserve"> STYLEREF  DocDateOriginal  \* MERGEFORMAT </w:instrText>
          </w:r>
          <w:r w:rsidRPr="005C6662">
            <w:rPr>
              <w:highlight w:val="yellow"/>
            </w:rPr>
            <w:fldChar w:fldCharType="separate"/>
          </w:r>
          <w:r w:rsidR="00D264C0">
            <w:rPr>
              <w:highlight w:val="yellow"/>
            </w:rPr>
            <w:t>«RDate»</w:t>
          </w:r>
          <w:r w:rsidRPr="005C6662">
            <w:rPr>
              <w:highlight w:val="yellow"/>
            </w:rPr>
            <w:fldChar w:fldCharType="end"/>
          </w:r>
        </w:p>
      </w:tc>
    </w:tr>
  </w:tbl>
  <w:p w14:paraId="0F7E9D12" w14:textId="77777777" w:rsidR="00397EF5" w:rsidRPr="004F04AB" w:rsidRDefault="00397EF5">
    <w:pPr>
      <w:pStyle w:val="Header"/>
      <w:rPr>
        <w:rFonts w:ascii="Arial" w:hAnsi="Arial" w:cs="Arial"/>
      </w:rPr>
    </w:pPr>
  </w:p>
  <w:p w14:paraId="075C61D5" w14:textId="77777777" w:rsidR="00397EF5" w:rsidRDefault="00397EF5" w:rsidP="00075FE8">
    <w:pPr>
      <w:pStyle w:val="Header"/>
    </w:pPr>
    <w:r>
      <w:rPr>
        <w:rFonts w:ascii="Verdana" w:hAnsi="Verdana"/>
        <w:lang w:val="en-CA"/>
      </w:rPr>
      <w:t>Engineering Design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507041"/>
    <w:multiLevelType w:val="hybridMultilevel"/>
    <w:tmpl w:val="A050A9C6"/>
    <w:lvl w:ilvl="0" w:tplc="A2C00794">
      <w:start w:val="1"/>
      <w:numFmt w:val="bullet"/>
      <w:lvlText w:val="-"/>
      <w:lvlJc w:val="left"/>
      <w:pPr>
        <w:ind w:left="1146" w:hanging="360"/>
      </w:pPr>
      <w:rPr>
        <w:rFonts w:ascii="Calibri" w:eastAsia="Times New Roman" w:hAnsi="Calibri" w:cs="Calibri"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1" w15:restartNumberingAfterBreak="0">
    <w:nsid w:val="124D39F8"/>
    <w:multiLevelType w:val="hybridMultilevel"/>
    <w:tmpl w:val="5F48B1B4"/>
    <w:lvl w:ilvl="0" w:tplc="1009000F">
      <w:start w:val="1"/>
      <w:numFmt w:val="decimal"/>
      <w:lvlText w:val="%1."/>
      <w:lvlJc w:val="left"/>
      <w:pPr>
        <w:ind w:left="360" w:hanging="360"/>
      </w:pPr>
      <w:rPr>
        <w:rFonts w:hint="default"/>
        <w:color w:val="auto"/>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83575D3"/>
    <w:multiLevelType w:val="multilevel"/>
    <w:tmpl w:val="A636D4FA"/>
    <w:lvl w:ilvl="0">
      <w:start w:val="1"/>
      <w:numFmt w:val="decimal"/>
      <w:lvlText w:val="%1."/>
      <w:lvlJc w:val="left"/>
      <w:pPr>
        <w:ind w:left="1146" w:hanging="360"/>
      </w:pPr>
    </w:lvl>
    <w:lvl w:ilvl="1">
      <w:start w:val="4"/>
      <w:numFmt w:val="decimal"/>
      <w:isLgl/>
      <w:lvlText w:val="%1.%2"/>
      <w:lvlJc w:val="left"/>
      <w:pPr>
        <w:ind w:left="1521" w:hanging="735"/>
      </w:pPr>
      <w:rPr>
        <w:rFonts w:hint="default"/>
      </w:rPr>
    </w:lvl>
    <w:lvl w:ilvl="2">
      <w:start w:val="18"/>
      <w:numFmt w:val="decimal"/>
      <w:isLgl/>
      <w:lvlText w:val="%1.%2.%3"/>
      <w:lvlJc w:val="left"/>
      <w:pPr>
        <w:ind w:left="1521" w:hanging="735"/>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38B81C72"/>
    <w:multiLevelType w:val="hybridMultilevel"/>
    <w:tmpl w:val="CFD834FE"/>
    <w:lvl w:ilvl="0" w:tplc="10090001">
      <w:start w:val="1"/>
      <w:numFmt w:val="bullet"/>
      <w:lvlText w:val=""/>
      <w:lvlJc w:val="left"/>
      <w:pPr>
        <w:ind w:left="1170" w:hanging="360"/>
      </w:pPr>
      <w:rPr>
        <w:rFonts w:ascii="Symbol" w:hAnsi="Symbol" w:hint="default"/>
      </w:rPr>
    </w:lvl>
    <w:lvl w:ilvl="1" w:tplc="10090003" w:tentative="1">
      <w:start w:val="1"/>
      <w:numFmt w:val="bullet"/>
      <w:lvlText w:val="o"/>
      <w:lvlJc w:val="left"/>
      <w:pPr>
        <w:ind w:left="1890" w:hanging="360"/>
      </w:pPr>
      <w:rPr>
        <w:rFonts w:ascii="Courier New" w:hAnsi="Courier New" w:cs="Courier New" w:hint="default"/>
      </w:rPr>
    </w:lvl>
    <w:lvl w:ilvl="2" w:tplc="10090005" w:tentative="1">
      <w:start w:val="1"/>
      <w:numFmt w:val="bullet"/>
      <w:lvlText w:val=""/>
      <w:lvlJc w:val="left"/>
      <w:pPr>
        <w:ind w:left="2610" w:hanging="360"/>
      </w:pPr>
      <w:rPr>
        <w:rFonts w:ascii="Wingdings" w:hAnsi="Wingdings" w:hint="default"/>
      </w:rPr>
    </w:lvl>
    <w:lvl w:ilvl="3" w:tplc="10090001" w:tentative="1">
      <w:start w:val="1"/>
      <w:numFmt w:val="bullet"/>
      <w:lvlText w:val=""/>
      <w:lvlJc w:val="left"/>
      <w:pPr>
        <w:ind w:left="3330" w:hanging="360"/>
      </w:pPr>
      <w:rPr>
        <w:rFonts w:ascii="Symbol" w:hAnsi="Symbol" w:hint="default"/>
      </w:rPr>
    </w:lvl>
    <w:lvl w:ilvl="4" w:tplc="10090003" w:tentative="1">
      <w:start w:val="1"/>
      <w:numFmt w:val="bullet"/>
      <w:lvlText w:val="o"/>
      <w:lvlJc w:val="left"/>
      <w:pPr>
        <w:ind w:left="4050" w:hanging="360"/>
      </w:pPr>
      <w:rPr>
        <w:rFonts w:ascii="Courier New" w:hAnsi="Courier New" w:cs="Courier New" w:hint="default"/>
      </w:rPr>
    </w:lvl>
    <w:lvl w:ilvl="5" w:tplc="10090005" w:tentative="1">
      <w:start w:val="1"/>
      <w:numFmt w:val="bullet"/>
      <w:lvlText w:val=""/>
      <w:lvlJc w:val="left"/>
      <w:pPr>
        <w:ind w:left="4770" w:hanging="360"/>
      </w:pPr>
      <w:rPr>
        <w:rFonts w:ascii="Wingdings" w:hAnsi="Wingdings" w:hint="default"/>
      </w:rPr>
    </w:lvl>
    <w:lvl w:ilvl="6" w:tplc="10090001" w:tentative="1">
      <w:start w:val="1"/>
      <w:numFmt w:val="bullet"/>
      <w:lvlText w:val=""/>
      <w:lvlJc w:val="left"/>
      <w:pPr>
        <w:ind w:left="5490" w:hanging="360"/>
      </w:pPr>
      <w:rPr>
        <w:rFonts w:ascii="Symbol" w:hAnsi="Symbol" w:hint="default"/>
      </w:rPr>
    </w:lvl>
    <w:lvl w:ilvl="7" w:tplc="10090003" w:tentative="1">
      <w:start w:val="1"/>
      <w:numFmt w:val="bullet"/>
      <w:lvlText w:val="o"/>
      <w:lvlJc w:val="left"/>
      <w:pPr>
        <w:ind w:left="6210" w:hanging="360"/>
      </w:pPr>
      <w:rPr>
        <w:rFonts w:ascii="Courier New" w:hAnsi="Courier New" w:cs="Courier New" w:hint="default"/>
      </w:rPr>
    </w:lvl>
    <w:lvl w:ilvl="8" w:tplc="10090005" w:tentative="1">
      <w:start w:val="1"/>
      <w:numFmt w:val="bullet"/>
      <w:lvlText w:val=""/>
      <w:lvlJc w:val="left"/>
      <w:pPr>
        <w:ind w:left="6930" w:hanging="360"/>
      </w:pPr>
      <w:rPr>
        <w:rFonts w:ascii="Wingdings" w:hAnsi="Wingdings" w:hint="default"/>
      </w:rPr>
    </w:lvl>
  </w:abstractNum>
  <w:abstractNum w:abstractNumId="4" w15:restartNumberingAfterBreak="0">
    <w:nsid w:val="5D541A13"/>
    <w:multiLevelType w:val="hybridMultilevel"/>
    <w:tmpl w:val="E586F4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0EE47D4"/>
    <w:multiLevelType w:val="hybridMultilevel"/>
    <w:tmpl w:val="0D446998"/>
    <w:lvl w:ilvl="0" w:tplc="10090001">
      <w:start w:val="1"/>
      <w:numFmt w:val="bullet"/>
      <w:lvlText w:val=""/>
      <w:lvlJc w:val="left"/>
      <w:pPr>
        <w:ind w:left="1890" w:hanging="360"/>
      </w:pPr>
      <w:rPr>
        <w:rFonts w:ascii="Symbol" w:hAnsi="Symbol" w:hint="default"/>
      </w:rPr>
    </w:lvl>
    <w:lvl w:ilvl="1" w:tplc="10090003" w:tentative="1">
      <w:start w:val="1"/>
      <w:numFmt w:val="bullet"/>
      <w:lvlText w:val="o"/>
      <w:lvlJc w:val="left"/>
      <w:pPr>
        <w:ind w:left="2610" w:hanging="360"/>
      </w:pPr>
      <w:rPr>
        <w:rFonts w:ascii="Courier New" w:hAnsi="Courier New" w:cs="Courier New" w:hint="default"/>
      </w:rPr>
    </w:lvl>
    <w:lvl w:ilvl="2" w:tplc="10090005" w:tentative="1">
      <w:start w:val="1"/>
      <w:numFmt w:val="bullet"/>
      <w:lvlText w:val=""/>
      <w:lvlJc w:val="left"/>
      <w:pPr>
        <w:ind w:left="3330" w:hanging="360"/>
      </w:pPr>
      <w:rPr>
        <w:rFonts w:ascii="Wingdings" w:hAnsi="Wingdings" w:hint="default"/>
      </w:rPr>
    </w:lvl>
    <w:lvl w:ilvl="3" w:tplc="10090001" w:tentative="1">
      <w:start w:val="1"/>
      <w:numFmt w:val="bullet"/>
      <w:lvlText w:val=""/>
      <w:lvlJc w:val="left"/>
      <w:pPr>
        <w:ind w:left="4050" w:hanging="360"/>
      </w:pPr>
      <w:rPr>
        <w:rFonts w:ascii="Symbol" w:hAnsi="Symbol" w:hint="default"/>
      </w:rPr>
    </w:lvl>
    <w:lvl w:ilvl="4" w:tplc="10090003" w:tentative="1">
      <w:start w:val="1"/>
      <w:numFmt w:val="bullet"/>
      <w:lvlText w:val="o"/>
      <w:lvlJc w:val="left"/>
      <w:pPr>
        <w:ind w:left="4770" w:hanging="360"/>
      </w:pPr>
      <w:rPr>
        <w:rFonts w:ascii="Courier New" w:hAnsi="Courier New" w:cs="Courier New" w:hint="default"/>
      </w:rPr>
    </w:lvl>
    <w:lvl w:ilvl="5" w:tplc="10090005" w:tentative="1">
      <w:start w:val="1"/>
      <w:numFmt w:val="bullet"/>
      <w:lvlText w:val=""/>
      <w:lvlJc w:val="left"/>
      <w:pPr>
        <w:ind w:left="5490" w:hanging="360"/>
      </w:pPr>
      <w:rPr>
        <w:rFonts w:ascii="Wingdings" w:hAnsi="Wingdings" w:hint="default"/>
      </w:rPr>
    </w:lvl>
    <w:lvl w:ilvl="6" w:tplc="10090001" w:tentative="1">
      <w:start w:val="1"/>
      <w:numFmt w:val="bullet"/>
      <w:lvlText w:val=""/>
      <w:lvlJc w:val="left"/>
      <w:pPr>
        <w:ind w:left="6210" w:hanging="360"/>
      </w:pPr>
      <w:rPr>
        <w:rFonts w:ascii="Symbol" w:hAnsi="Symbol" w:hint="default"/>
      </w:rPr>
    </w:lvl>
    <w:lvl w:ilvl="7" w:tplc="10090003" w:tentative="1">
      <w:start w:val="1"/>
      <w:numFmt w:val="bullet"/>
      <w:lvlText w:val="o"/>
      <w:lvlJc w:val="left"/>
      <w:pPr>
        <w:ind w:left="6930" w:hanging="360"/>
      </w:pPr>
      <w:rPr>
        <w:rFonts w:ascii="Courier New" w:hAnsi="Courier New" w:cs="Courier New" w:hint="default"/>
      </w:rPr>
    </w:lvl>
    <w:lvl w:ilvl="8" w:tplc="10090005" w:tentative="1">
      <w:start w:val="1"/>
      <w:numFmt w:val="bullet"/>
      <w:lvlText w:val=""/>
      <w:lvlJc w:val="left"/>
      <w:pPr>
        <w:ind w:left="7650" w:hanging="360"/>
      </w:pPr>
      <w:rPr>
        <w:rFonts w:ascii="Wingdings" w:hAnsi="Wingdings" w:hint="default"/>
      </w:rPr>
    </w:lvl>
  </w:abstractNum>
  <w:abstractNum w:abstractNumId="6" w15:restartNumberingAfterBreak="0">
    <w:nsid w:val="6EDC506E"/>
    <w:multiLevelType w:val="hybridMultilevel"/>
    <w:tmpl w:val="840EB76E"/>
    <w:lvl w:ilvl="0" w:tplc="10090001">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7" w15:restartNumberingAfterBreak="0">
    <w:nsid w:val="72FB5122"/>
    <w:multiLevelType w:val="multilevel"/>
    <w:tmpl w:val="A636D4FA"/>
    <w:lvl w:ilvl="0">
      <w:start w:val="1"/>
      <w:numFmt w:val="decimal"/>
      <w:lvlText w:val="%1."/>
      <w:lvlJc w:val="left"/>
      <w:pPr>
        <w:ind w:left="1146" w:hanging="360"/>
      </w:pPr>
    </w:lvl>
    <w:lvl w:ilvl="1">
      <w:start w:val="4"/>
      <w:numFmt w:val="decimal"/>
      <w:isLgl/>
      <w:lvlText w:val="%1.%2"/>
      <w:lvlJc w:val="left"/>
      <w:pPr>
        <w:ind w:left="1521" w:hanging="735"/>
      </w:pPr>
      <w:rPr>
        <w:rFonts w:hint="default"/>
      </w:rPr>
    </w:lvl>
    <w:lvl w:ilvl="2">
      <w:start w:val="18"/>
      <w:numFmt w:val="decimal"/>
      <w:isLgl/>
      <w:lvlText w:val="%1.%2.%3"/>
      <w:lvlJc w:val="left"/>
      <w:pPr>
        <w:ind w:left="1521" w:hanging="735"/>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8" w15:restartNumberingAfterBreak="0">
    <w:nsid w:val="73D04875"/>
    <w:multiLevelType w:val="hybridMultilevel"/>
    <w:tmpl w:val="F9667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75476C"/>
    <w:multiLevelType w:val="hybridMultilevel"/>
    <w:tmpl w:val="558651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8"/>
  </w:num>
  <w:num w:numId="5">
    <w:abstractNumId w:val="7"/>
  </w:num>
  <w:num w:numId="6">
    <w:abstractNumId w:val="2"/>
  </w:num>
  <w:num w:numId="7">
    <w:abstractNumId w:val="4"/>
  </w:num>
  <w:num w:numId="8">
    <w:abstractNumId w:val="9"/>
  </w:num>
  <w:num w:numId="9">
    <w:abstractNumId w:val="5"/>
  </w:num>
  <w:num w:numId="1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stylePaneSortMethod w:val="0004"/>
  <w:defaultTabStop w:val="720"/>
  <w:drawingGridHorizontalSpacing w:val="100"/>
  <w:displayHorizontalDrawingGridEvery w:val="2"/>
  <w:characterSpacingControl w:val="doNotCompress"/>
  <w:hdrShapeDefaults>
    <o:shapedefaults v:ext="edit" spidmax="7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13A"/>
    <w:rsid w:val="000004CF"/>
    <w:rsid w:val="00002757"/>
    <w:rsid w:val="000031AA"/>
    <w:rsid w:val="000034B4"/>
    <w:rsid w:val="000048F3"/>
    <w:rsid w:val="00005A31"/>
    <w:rsid w:val="00005C7C"/>
    <w:rsid w:val="000065CC"/>
    <w:rsid w:val="000111F7"/>
    <w:rsid w:val="00012870"/>
    <w:rsid w:val="000169ED"/>
    <w:rsid w:val="000174A5"/>
    <w:rsid w:val="00017B0A"/>
    <w:rsid w:val="00021FB4"/>
    <w:rsid w:val="0002223C"/>
    <w:rsid w:val="00024CD8"/>
    <w:rsid w:val="000253A9"/>
    <w:rsid w:val="00025A46"/>
    <w:rsid w:val="000261E1"/>
    <w:rsid w:val="000305F3"/>
    <w:rsid w:val="000307BD"/>
    <w:rsid w:val="0003190B"/>
    <w:rsid w:val="00032A64"/>
    <w:rsid w:val="00033387"/>
    <w:rsid w:val="00034DCC"/>
    <w:rsid w:val="00034E1A"/>
    <w:rsid w:val="000357D0"/>
    <w:rsid w:val="000362E5"/>
    <w:rsid w:val="0003780A"/>
    <w:rsid w:val="0004053A"/>
    <w:rsid w:val="00040722"/>
    <w:rsid w:val="00040A56"/>
    <w:rsid w:val="00040BA4"/>
    <w:rsid w:val="0004129B"/>
    <w:rsid w:val="000461A8"/>
    <w:rsid w:val="0004782A"/>
    <w:rsid w:val="0005587E"/>
    <w:rsid w:val="00060D54"/>
    <w:rsid w:val="00060E3B"/>
    <w:rsid w:val="00061555"/>
    <w:rsid w:val="000632CA"/>
    <w:rsid w:val="000638FE"/>
    <w:rsid w:val="00063B71"/>
    <w:rsid w:val="00064151"/>
    <w:rsid w:val="00065370"/>
    <w:rsid w:val="000653A7"/>
    <w:rsid w:val="00066A16"/>
    <w:rsid w:val="00067D56"/>
    <w:rsid w:val="00071885"/>
    <w:rsid w:val="00072409"/>
    <w:rsid w:val="00072E88"/>
    <w:rsid w:val="00075A44"/>
    <w:rsid w:val="00075C83"/>
    <w:rsid w:val="00075FE8"/>
    <w:rsid w:val="0008055C"/>
    <w:rsid w:val="0008124A"/>
    <w:rsid w:val="00081E39"/>
    <w:rsid w:val="000827F3"/>
    <w:rsid w:val="000840B6"/>
    <w:rsid w:val="0009314C"/>
    <w:rsid w:val="000936B6"/>
    <w:rsid w:val="000939C6"/>
    <w:rsid w:val="000965F8"/>
    <w:rsid w:val="00096694"/>
    <w:rsid w:val="000975FB"/>
    <w:rsid w:val="0009782C"/>
    <w:rsid w:val="00097DA5"/>
    <w:rsid w:val="000A00C4"/>
    <w:rsid w:val="000A1BB6"/>
    <w:rsid w:val="000A1EE4"/>
    <w:rsid w:val="000A21DD"/>
    <w:rsid w:val="000A5F0A"/>
    <w:rsid w:val="000A5FC6"/>
    <w:rsid w:val="000B2B95"/>
    <w:rsid w:val="000B3F31"/>
    <w:rsid w:val="000B7738"/>
    <w:rsid w:val="000C074D"/>
    <w:rsid w:val="000C0CA4"/>
    <w:rsid w:val="000C3234"/>
    <w:rsid w:val="000C4BB0"/>
    <w:rsid w:val="000C5AD0"/>
    <w:rsid w:val="000C6711"/>
    <w:rsid w:val="000C7815"/>
    <w:rsid w:val="000C7A8F"/>
    <w:rsid w:val="000D062E"/>
    <w:rsid w:val="000D0A70"/>
    <w:rsid w:val="000D0BC9"/>
    <w:rsid w:val="000D1B50"/>
    <w:rsid w:val="000D1ED7"/>
    <w:rsid w:val="000D4A42"/>
    <w:rsid w:val="000D6C94"/>
    <w:rsid w:val="000E0092"/>
    <w:rsid w:val="000E1792"/>
    <w:rsid w:val="000E19A2"/>
    <w:rsid w:val="000E1F08"/>
    <w:rsid w:val="000E2538"/>
    <w:rsid w:val="000E3546"/>
    <w:rsid w:val="000E5337"/>
    <w:rsid w:val="000E6D38"/>
    <w:rsid w:val="000E71B7"/>
    <w:rsid w:val="000E74EE"/>
    <w:rsid w:val="000F370E"/>
    <w:rsid w:val="000F5A9C"/>
    <w:rsid w:val="001002BA"/>
    <w:rsid w:val="00100572"/>
    <w:rsid w:val="0010072B"/>
    <w:rsid w:val="00101BF1"/>
    <w:rsid w:val="00104A30"/>
    <w:rsid w:val="0010568A"/>
    <w:rsid w:val="00110198"/>
    <w:rsid w:val="00110DF8"/>
    <w:rsid w:val="00112BD0"/>
    <w:rsid w:val="00113113"/>
    <w:rsid w:val="0011652C"/>
    <w:rsid w:val="001217C4"/>
    <w:rsid w:val="00122710"/>
    <w:rsid w:val="00124F35"/>
    <w:rsid w:val="00127F18"/>
    <w:rsid w:val="0013083F"/>
    <w:rsid w:val="001319CC"/>
    <w:rsid w:val="00132E93"/>
    <w:rsid w:val="0013391B"/>
    <w:rsid w:val="0013650F"/>
    <w:rsid w:val="00136E6F"/>
    <w:rsid w:val="00137015"/>
    <w:rsid w:val="00137A02"/>
    <w:rsid w:val="00140F7A"/>
    <w:rsid w:val="00141462"/>
    <w:rsid w:val="001416FA"/>
    <w:rsid w:val="00145F43"/>
    <w:rsid w:val="0014706F"/>
    <w:rsid w:val="0014725E"/>
    <w:rsid w:val="00150399"/>
    <w:rsid w:val="00154272"/>
    <w:rsid w:val="0015587F"/>
    <w:rsid w:val="001567E6"/>
    <w:rsid w:val="00156C07"/>
    <w:rsid w:val="00160DAC"/>
    <w:rsid w:val="00162EAB"/>
    <w:rsid w:val="001651E4"/>
    <w:rsid w:val="001704F3"/>
    <w:rsid w:val="001710E2"/>
    <w:rsid w:val="001712DD"/>
    <w:rsid w:val="00177939"/>
    <w:rsid w:val="00177AA3"/>
    <w:rsid w:val="001800BE"/>
    <w:rsid w:val="00182500"/>
    <w:rsid w:val="00182D16"/>
    <w:rsid w:val="00183C20"/>
    <w:rsid w:val="001850E3"/>
    <w:rsid w:val="001866A4"/>
    <w:rsid w:val="0018793F"/>
    <w:rsid w:val="00190015"/>
    <w:rsid w:val="00191796"/>
    <w:rsid w:val="00192BE9"/>
    <w:rsid w:val="00197657"/>
    <w:rsid w:val="001A0197"/>
    <w:rsid w:val="001A0CEE"/>
    <w:rsid w:val="001A0FD7"/>
    <w:rsid w:val="001A1073"/>
    <w:rsid w:val="001A12A3"/>
    <w:rsid w:val="001A5DC3"/>
    <w:rsid w:val="001A6B99"/>
    <w:rsid w:val="001A6E37"/>
    <w:rsid w:val="001B2FA2"/>
    <w:rsid w:val="001B4138"/>
    <w:rsid w:val="001B43F4"/>
    <w:rsid w:val="001B4603"/>
    <w:rsid w:val="001B6001"/>
    <w:rsid w:val="001C0193"/>
    <w:rsid w:val="001C069C"/>
    <w:rsid w:val="001C0CDD"/>
    <w:rsid w:val="001C12DB"/>
    <w:rsid w:val="001C16B2"/>
    <w:rsid w:val="001C3163"/>
    <w:rsid w:val="001C37F0"/>
    <w:rsid w:val="001C537C"/>
    <w:rsid w:val="001C53C2"/>
    <w:rsid w:val="001D03B5"/>
    <w:rsid w:val="001D04D8"/>
    <w:rsid w:val="001D0982"/>
    <w:rsid w:val="001D114D"/>
    <w:rsid w:val="001D3054"/>
    <w:rsid w:val="001D33E8"/>
    <w:rsid w:val="001D3D41"/>
    <w:rsid w:val="001D57FE"/>
    <w:rsid w:val="001D7C13"/>
    <w:rsid w:val="001E0288"/>
    <w:rsid w:val="001E104A"/>
    <w:rsid w:val="001E184F"/>
    <w:rsid w:val="001E2B54"/>
    <w:rsid w:val="001E369C"/>
    <w:rsid w:val="001E4958"/>
    <w:rsid w:val="001E52EC"/>
    <w:rsid w:val="001E7950"/>
    <w:rsid w:val="001F22A3"/>
    <w:rsid w:val="001F2EBF"/>
    <w:rsid w:val="00200CF5"/>
    <w:rsid w:val="002017B3"/>
    <w:rsid w:val="002040D7"/>
    <w:rsid w:val="00204E64"/>
    <w:rsid w:val="00205DED"/>
    <w:rsid w:val="00206D28"/>
    <w:rsid w:val="0020737D"/>
    <w:rsid w:val="0021200D"/>
    <w:rsid w:val="00213ADD"/>
    <w:rsid w:val="00214882"/>
    <w:rsid w:val="00215673"/>
    <w:rsid w:val="00217A47"/>
    <w:rsid w:val="00220670"/>
    <w:rsid w:val="00220A1A"/>
    <w:rsid w:val="00221020"/>
    <w:rsid w:val="00224BD2"/>
    <w:rsid w:val="00224E7C"/>
    <w:rsid w:val="00226ADE"/>
    <w:rsid w:val="00227691"/>
    <w:rsid w:val="00230A40"/>
    <w:rsid w:val="00231A6C"/>
    <w:rsid w:val="00232CCC"/>
    <w:rsid w:val="00232DBC"/>
    <w:rsid w:val="00233AC3"/>
    <w:rsid w:val="00233C6D"/>
    <w:rsid w:val="002377B2"/>
    <w:rsid w:val="00240ABF"/>
    <w:rsid w:val="00243482"/>
    <w:rsid w:val="00244217"/>
    <w:rsid w:val="002447B2"/>
    <w:rsid w:val="00246BAB"/>
    <w:rsid w:val="0024773D"/>
    <w:rsid w:val="00250159"/>
    <w:rsid w:val="002512A7"/>
    <w:rsid w:val="00251472"/>
    <w:rsid w:val="002515C0"/>
    <w:rsid w:val="00252FBB"/>
    <w:rsid w:val="0025348F"/>
    <w:rsid w:val="0025577F"/>
    <w:rsid w:val="0025698E"/>
    <w:rsid w:val="00257FB0"/>
    <w:rsid w:val="00260742"/>
    <w:rsid w:val="00261C9E"/>
    <w:rsid w:val="002623BB"/>
    <w:rsid w:val="00262D94"/>
    <w:rsid w:val="0026359B"/>
    <w:rsid w:val="00263B34"/>
    <w:rsid w:val="00263B7D"/>
    <w:rsid w:val="002651A8"/>
    <w:rsid w:val="002657DB"/>
    <w:rsid w:val="002662AF"/>
    <w:rsid w:val="00272F6A"/>
    <w:rsid w:val="00273A42"/>
    <w:rsid w:val="0027547A"/>
    <w:rsid w:val="00275C93"/>
    <w:rsid w:val="00276042"/>
    <w:rsid w:val="002767A8"/>
    <w:rsid w:val="002778A3"/>
    <w:rsid w:val="00281E2D"/>
    <w:rsid w:val="00283072"/>
    <w:rsid w:val="00286262"/>
    <w:rsid w:val="00290407"/>
    <w:rsid w:val="002912BE"/>
    <w:rsid w:val="00293BB4"/>
    <w:rsid w:val="0029474A"/>
    <w:rsid w:val="00294948"/>
    <w:rsid w:val="0029685B"/>
    <w:rsid w:val="002A122A"/>
    <w:rsid w:val="002A3342"/>
    <w:rsid w:val="002A366C"/>
    <w:rsid w:val="002A4D9B"/>
    <w:rsid w:val="002A6C55"/>
    <w:rsid w:val="002B0A06"/>
    <w:rsid w:val="002B4181"/>
    <w:rsid w:val="002B6A0A"/>
    <w:rsid w:val="002B7D1B"/>
    <w:rsid w:val="002C2064"/>
    <w:rsid w:val="002C3194"/>
    <w:rsid w:val="002C4D3B"/>
    <w:rsid w:val="002C4F06"/>
    <w:rsid w:val="002C578F"/>
    <w:rsid w:val="002C7044"/>
    <w:rsid w:val="002C7C33"/>
    <w:rsid w:val="002D0C04"/>
    <w:rsid w:val="002D0CB9"/>
    <w:rsid w:val="002D3B5B"/>
    <w:rsid w:val="002D40E1"/>
    <w:rsid w:val="002D51C9"/>
    <w:rsid w:val="002E070E"/>
    <w:rsid w:val="002E16A5"/>
    <w:rsid w:val="002E179D"/>
    <w:rsid w:val="002E278D"/>
    <w:rsid w:val="002E3905"/>
    <w:rsid w:val="002E3CBB"/>
    <w:rsid w:val="002E3DB9"/>
    <w:rsid w:val="002E4F01"/>
    <w:rsid w:val="002E59DA"/>
    <w:rsid w:val="002F09E1"/>
    <w:rsid w:val="002F0E3E"/>
    <w:rsid w:val="002F1873"/>
    <w:rsid w:val="002F3111"/>
    <w:rsid w:val="002F32D9"/>
    <w:rsid w:val="003003BC"/>
    <w:rsid w:val="00300C63"/>
    <w:rsid w:val="00304275"/>
    <w:rsid w:val="00305BC1"/>
    <w:rsid w:val="00311120"/>
    <w:rsid w:val="00312135"/>
    <w:rsid w:val="003127B4"/>
    <w:rsid w:val="00312B50"/>
    <w:rsid w:val="00313111"/>
    <w:rsid w:val="00313E40"/>
    <w:rsid w:val="0031437D"/>
    <w:rsid w:val="00314D41"/>
    <w:rsid w:val="00317D9C"/>
    <w:rsid w:val="003208F2"/>
    <w:rsid w:val="00321330"/>
    <w:rsid w:val="00322543"/>
    <w:rsid w:val="00322BAE"/>
    <w:rsid w:val="00325DF8"/>
    <w:rsid w:val="00326492"/>
    <w:rsid w:val="003301ED"/>
    <w:rsid w:val="00330309"/>
    <w:rsid w:val="003304E3"/>
    <w:rsid w:val="00331FC3"/>
    <w:rsid w:val="003323BB"/>
    <w:rsid w:val="00332D8A"/>
    <w:rsid w:val="00336671"/>
    <w:rsid w:val="00337003"/>
    <w:rsid w:val="00341587"/>
    <w:rsid w:val="003416D0"/>
    <w:rsid w:val="0035146B"/>
    <w:rsid w:val="003523E3"/>
    <w:rsid w:val="00352577"/>
    <w:rsid w:val="003531C1"/>
    <w:rsid w:val="00353815"/>
    <w:rsid w:val="00356833"/>
    <w:rsid w:val="00356C09"/>
    <w:rsid w:val="003644B5"/>
    <w:rsid w:val="00365285"/>
    <w:rsid w:val="00366097"/>
    <w:rsid w:val="00367493"/>
    <w:rsid w:val="00372BFA"/>
    <w:rsid w:val="003777AC"/>
    <w:rsid w:val="003809F8"/>
    <w:rsid w:val="00380A20"/>
    <w:rsid w:val="00381316"/>
    <w:rsid w:val="00384177"/>
    <w:rsid w:val="00384334"/>
    <w:rsid w:val="0038522F"/>
    <w:rsid w:val="00385E12"/>
    <w:rsid w:val="0038611B"/>
    <w:rsid w:val="00387EB1"/>
    <w:rsid w:val="00391C10"/>
    <w:rsid w:val="00392248"/>
    <w:rsid w:val="00392757"/>
    <w:rsid w:val="003934C5"/>
    <w:rsid w:val="00393CA6"/>
    <w:rsid w:val="00395176"/>
    <w:rsid w:val="00397EF5"/>
    <w:rsid w:val="00397F4A"/>
    <w:rsid w:val="003A0812"/>
    <w:rsid w:val="003A3C15"/>
    <w:rsid w:val="003A4374"/>
    <w:rsid w:val="003A4620"/>
    <w:rsid w:val="003A5B9B"/>
    <w:rsid w:val="003A7520"/>
    <w:rsid w:val="003A75BE"/>
    <w:rsid w:val="003A7933"/>
    <w:rsid w:val="003B2ACD"/>
    <w:rsid w:val="003B385F"/>
    <w:rsid w:val="003B419D"/>
    <w:rsid w:val="003B5B66"/>
    <w:rsid w:val="003B669C"/>
    <w:rsid w:val="003C1535"/>
    <w:rsid w:val="003C21CA"/>
    <w:rsid w:val="003C35D0"/>
    <w:rsid w:val="003C39BD"/>
    <w:rsid w:val="003C403E"/>
    <w:rsid w:val="003C416F"/>
    <w:rsid w:val="003C5306"/>
    <w:rsid w:val="003C649F"/>
    <w:rsid w:val="003D22D6"/>
    <w:rsid w:val="003D34CF"/>
    <w:rsid w:val="003D3AA5"/>
    <w:rsid w:val="003D430E"/>
    <w:rsid w:val="003D49EE"/>
    <w:rsid w:val="003D4B2D"/>
    <w:rsid w:val="003D5504"/>
    <w:rsid w:val="003D6849"/>
    <w:rsid w:val="003D69F7"/>
    <w:rsid w:val="003E1D97"/>
    <w:rsid w:val="003E46D2"/>
    <w:rsid w:val="003E5DBE"/>
    <w:rsid w:val="003E70F3"/>
    <w:rsid w:val="003E7748"/>
    <w:rsid w:val="003F0BA5"/>
    <w:rsid w:val="003F1B05"/>
    <w:rsid w:val="003F36C4"/>
    <w:rsid w:val="003F41AE"/>
    <w:rsid w:val="003F6E8F"/>
    <w:rsid w:val="004041E9"/>
    <w:rsid w:val="004057C9"/>
    <w:rsid w:val="0041253F"/>
    <w:rsid w:val="00412A77"/>
    <w:rsid w:val="00413594"/>
    <w:rsid w:val="004139CD"/>
    <w:rsid w:val="00414C39"/>
    <w:rsid w:val="00414E33"/>
    <w:rsid w:val="00415DB6"/>
    <w:rsid w:val="00415EDF"/>
    <w:rsid w:val="00417181"/>
    <w:rsid w:val="004217A6"/>
    <w:rsid w:val="004219CA"/>
    <w:rsid w:val="0042271D"/>
    <w:rsid w:val="00423847"/>
    <w:rsid w:val="004241C5"/>
    <w:rsid w:val="004263BD"/>
    <w:rsid w:val="00426DFC"/>
    <w:rsid w:val="00426EE1"/>
    <w:rsid w:val="0043270C"/>
    <w:rsid w:val="00432EB3"/>
    <w:rsid w:val="004338BC"/>
    <w:rsid w:val="004345E6"/>
    <w:rsid w:val="0043491F"/>
    <w:rsid w:val="00435827"/>
    <w:rsid w:val="00435FE5"/>
    <w:rsid w:val="00437DC9"/>
    <w:rsid w:val="004409B6"/>
    <w:rsid w:val="00440A66"/>
    <w:rsid w:val="004432C4"/>
    <w:rsid w:val="004438E9"/>
    <w:rsid w:val="00444394"/>
    <w:rsid w:val="00445169"/>
    <w:rsid w:val="004471B0"/>
    <w:rsid w:val="00447C2A"/>
    <w:rsid w:val="004521A7"/>
    <w:rsid w:val="00456097"/>
    <w:rsid w:val="0045662D"/>
    <w:rsid w:val="0045785E"/>
    <w:rsid w:val="00460C33"/>
    <w:rsid w:val="00461288"/>
    <w:rsid w:val="004619AE"/>
    <w:rsid w:val="0046341D"/>
    <w:rsid w:val="00467081"/>
    <w:rsid w:val="004715FE"/>
    <w:rsid w:val="00471A52"/>
    <w:rsid w:val="00471BAD"/>
    <w:rsid w:val="0047281C"/>
    <w:rsid w:val="00472EF8"/>
    <w:rsid w:val="00474F51"/>
    <w:rsid w:val="004758AD"/>
    <w:rsid w:val="00475FAF"/>
    <w:rsid w:val="0047739E"/>
    <w:rsid w:val="00477FE4"/>
    <w:rsid w:val="00481C43"/>
    <w:rsid w:val="0048222F"/>
    <w:rsid w:val="004831D2"/>
    <w:rsid w:val="00485055"/>
    <w:rsid w:val="0049015D"/>
    <w:rsid w:val="00491DC7"/>
    <w:rsid w:val="00491E47"/>
    <w:rsid w:val="00492CCA"/>
    <w:rsid w:val="00495FB8"/>
    <w:rsid w:val="00496BF5"/>
    <w:rsid w:val="004973CD"/>
    <w:rsid w:val="004976BC"/>
    <w:rsid w:val="00497BD1"/>
    <w:rsid w:val="004A07E8"/>
    <w:rsid w:val="004A1AD4"/>
    <w:rsid w:val="004A1C69"/>
    <w:rsid w:val="004A2683"/>
    <w:rsid w:val="004B0815"/>
    <w:rsid w:val="004B1953"/>
    <w:rsid w:val="004B3FC3"/>
    <w:rsid w:val="004B55FB"/>
    <w:rsid w:val="004B5A1A"/>
    <w:rsid w:val="004B5E27"/>
    <w:rsid w:val="004B5F56"/>
    <w:rsid w:val="004C08EC"/>
    <w:rsid w:val="004C0D55"/>
    <w:rsid w:val="004C2745"/>
    <w:rsid w:val="004C2F64"/>
    <w:rsid w:val="004C4002"/>
    <w:rsid w:val="004D1A31"/>
    <w:rsid w:val="004D4AB2"/>
    <w:rsid w:val="004D5BBE"/>
    <w:rsid w:val="004D691C"/>
    <w:rsid w:val="004D6E9A"/>
    <w:rsid w:val="004E1E4E"/>
    <w:rsid w:val="004E22A3"/>
    <w:rsid w:val="004E2321"/>
    <w:rsid w:val="004E278D"/>
    <w:rsid w:val="004E34DC"/>
    <w:rsid w:val="004E37A5"/>
    <w:rsid w:val="004E3A8E"/>
    <w:rsid w:val="004E4020"/>
    <w:rsid w:val="004E4EF8"/>
    <w:rsid w:val="004E5692"/>
    <w:rsid w:val="004F04AB"/>
    <w:rsid w:val="004F1599"/>
    <w:rsid w:val="004F28ED"/>
    <w:rsid w:val="004F4DE4"/>
    <w:rsid w:val="004F7359"/>
    <w:rsid w:val="00500584"/>
    <w:rsid w:val="0050125D"/>
    <w:rsid w:val="00503D35"/>
    <w:rsid w:val="0050661D"/>
    <w:rsid w:val="005070F0"/>
    <w:rsid w:val="005148E2"/>
    <w:rsid w:val="00517D49"/>
    <w:rsid w:val="005215D9"/>
    <w:rsid w:val="00522F59"/>
    <w:rsid w:val="00522FD5"/>
    <w:rsid w:val="005259B4"/>
    <w:rsid w:val="005262AE"/>
    <w:rsid w:val="005269F3"/>
    <w:rsid w:val="005277FD"/>
    <w:rsid w:val="00527FEE"/>
    <w:rsid w:val="00530D19"/>
    <w:rsid w:val="00531243"/>
    <w:rsid w:val="00532CA2"/>
    <w:rsid w:val="00532D98"/>
    <w:rsid w:val="0053326F"/>
    <w:rsid w:val="0053436A"/>
    <w:rsid w:val="00537DE7"/>
    <w:rsid w:val="00540268"/>
    <w:rsid w:val="005418E1"/>
    <w:rsid w:val="00541B3B"/>
    <w:rsid w:val="005420C0"/>
    <w:rsid w:val="00542850"/>
    <w:rsid w:val="00543415"/>
    <w:rsid w:val="00543543"/>
    <w:rsid w:val="00543D88"/>
    <w:rsid w:val="00545F96"/>
    <w:rsid w:val="0054670A"/>
    <w:rsid w:val="005475E7"/>
    <w:rsid w:val="00551185"/>
    <w:rsid w:val="0055565F"/>
    <w:rsid w:val="00555F98"/>
    <w:rsid w:val="00556FAD"/>
    <w:rsid w:val="005637B4"/>
    <w:rsid w:val="005708F2"/>
    <w:rsid w:val="00571FA8"/>
    <w:rsid w:val="005737EC"/>
    <w:rsid w:val="00573A87"/>
    <w:rsid w:val="00574196"/>
    <w:rsid w:val="005753AC"/>
    <w:rsid w:val="005759EE"/>
    <w:rsid w:val="00576C08"/>
    <w:rsid w:val="00581F06"/>
    <w:rsid w:val="0058291B"/>
    <w:rsid w:val="0058416A"/>
    <w:rsid w:val="005851D6"/>
    <w:rsid w:val="00585CFE"/>
    <w:rsid w:val="00590297"/>
    <w:rsid w:val="005906CF"/>
    <w:rsid w:val="00596E2E"/>
    <w:rsid w:val="005978FB"/>
    <w:rsid w:val="005A01CD"/>
    <w:rsid w:val="005A0B4A"/>
    <w:rsid w:val="005A17E9"/>
    <w:rsid w:val="005A2B9F"/>
    <w:rsid w:val="005A398C"/>
    <w:rsid w:val="005A3EE6"/>
    <w:rsid w:val="005A4305"/>
    <w:rsid w:val="005A55C9"/>
    <w:rsid w:val="005B1D04"/>
    <w:rsid w:val="005B3510"/>
    <w:rsid w:val="005B4654"/>
    <w:rsid w:val="005B49E8"/>
    <w:rsid w:val="005B4C20"/>
    <w:rsid w:val="005B525C"/>
    <w:rsid w:val="005B72FC"/>
    <w:rsid w:val="005C13D7"/>
    <w:rsid w:val="005C636C"/>
    <w:rsid w:val="005C6662"/>
    <w:rsid w:val="005C6E64"/>
    <w:rsid w:val="005D044A"/>
    <w:rsid w:val="005D05A6"/>
    <w:rsid w:val="005D12A1"/>
    <w:rsid w:val="005D1339"/>
    <w:rsid w:val="005D257D"/>
    <w:rsid w:val="005D2FED"/>
    <w:rsid w:val="005D3874"/>
    <w:rsid w:val="005D4A81"/>
    <w:rsid w:val="005D6444"/>
    <w:rsid w:val="005E0A2A"/>
    <w:rsid w:val="005E2E9A"/>
    <w:rsid w:val="005E3765"/>
    <w:rsid w:val="005E4631"/>
    <w:rsid w:val="005E493B"/>
    <w:rsid w:val="005E562D"/>
    <w:rsid w:val="005E7019"/>
    <w:rsid w:val="005F168F"/>
    <w:rsid w:val="005F1D1C"/>
    <w:rsid w:val="005F4B52"/>
    <w:rsid w:val="005F563A"/>
    <w:rsid w:val="005F71E6"/>
    <w:rsid w:val="005F724E"/>
    <w:rsid w:val="005F75CB"/>
    <w:rsid w:val="0060028E"/>
    <w:rsid w:val="00601A99"/>
    <w:rsid w:val="00603487"/>
    <w:rsid w:val="0060655A"/>
    <w:rsid w:val="0060709D"/>
    <w:rsid w:val="006078C6"/>
    <w:rsid w:val="00615DBE"/>
    <w:rsid w:val="00616217"/>
    <w:rsid w:val="00621097"/>
    <w:rsid w:val="00621F82"/>
    <w:rsid w:val="00622E99"/>
    <w:rsid w:val="00623632"/>
    <w:rsid w:val="0062393F"/>
    <w:rsid w:val="00625FD2"/>
    <w:rsid w:val="0062720F"/>
    <w:rsid w:val="00632D56"/>
    <w:rsid w:val="00633F18"/>
    <w:rsid w:val="00635DCF"/>
    <w:rsid w:val="00636DB5"/>
    <w:rsid w:val="006370A4"/>
    <w:rsid w:val="006374B2"/>
    <w:rsid w:val="00637A03"/>
    <w:rsid w:val="0064038F"/>
    <w:rsid w:val="00643EB1"/>
    <w:rsid w:val="006440DB"/>
    <w:rsid w:val="00644E2A"/>
    <w:rsid w:val="00647185"/>
    <w:rsid w:val="0064730C"/>
    <w:rsid w:val="0065092E"/>
    <w:rsid w:val="00653C7C"/>
    <w:rsid w:val="00653D59"/>
    <w:rsid w:val="00654669"/>
    <w:rsid w:val="0065474F"/>
    <w:rsid w:val="0065566D"/>
    <w:rsid w:val="00656956"/>
    <w:rsid w:val="00660798"/>
    <w:rsid w:val="006609A2"/>
    <w:rsid w:val="0066193F"/>
    <w:rsid w:val="00663514"/>
    <w:rsid w:val="00663736"/>
    <w:rsid w:val="006701AC"/>
    <w:rsid w:val="006736F7"/>
    <w:rsid w:val="00673ABA"/>
    <w:rsid w:val="00674949"/>
    <w:rsid w:val="0067555B"/>
    <w:rsid w:val="00675EC0"/>
    <w:rsid w:val="00680932"/>
    <w:rsid w:val="00682734"/>
    <w:rsid w:val="0068413B"/>
    <w:rsid w:val="00684E0F"/>
    <w:rsid w:val="006864FF"/>
    <w:rsid w:val="00690886"/>
    <w:rsid w:val="00690CD2"/>
    <w:rsid w:val="00692DCD"/>
    <w:rsid w:val="00692FB3"/>
    <w:rsid w:val="00694753"/>
    <w:rsid w:val="00695A53"/>
    <w:rsid w:val="00697E02"/>
    <w:rsid w:val="006A24DC"/>
    <w:rsid w:val="006A5274"/>
    <w:rsid w:val="006B4554"/>
    <w:rsid w:val="006B4D5D"/>
    <w:rsid w:val="006B7250"/>
    <w:rsid w:val="006B7C20"/>
    <w:rsid w:val="006C0551"/>
    <w:rsid w:val="006C139D"/>
    <w:rsid w:val="006C2A06"/>
    <w:rsid w:val="006C7316"/>
    <w:rsid w:val="006C797D"/>
    <w:rsid w:val="006D026D"/>
    <w:rsid w:val="006D0A2C"/>
    <w:rsid w:val="006D1BDF"/>
    <w:rsid w:val="006D2763"/>
    <w:rsid w:val="006D46F5"/>
    <w:rsid w:val="006D695C"/>
    <w:rsid w:val="006D71D8"/>
    <w:rsid w:val="006E06C1"/>
    <w:rsid w:val="006E06E8"/>
    <w:rsid w:val="006E7174"/>
    <w:rsid w:val="006F0125"/>
    <w:rsid w:val="006F16DB"/>
    <w:rsid w:val="006F1765"/>
    <w:rsid w:val="006F1E60"/>
    <w:rsid w:val="006F4043"/>
    <w:rsid w:val="006F4216"/>
    <w:rsid w:val="006F46FF"/>
    <w:rsid w:val="006F5929"/>
    <w:rsid w:val="006F68AC"/>
    <w:rsid w:val="006F6D8A"/>
    <w:rsid w:val="007001D8"/>
    <w:rsid w:val="007002D7"/>
    <w:rsid w:val="00700586"/>
    <w:rsid w:val="00702E01"/>
    <w:rsid w:val="00703200"/>
    <w:rsid w:val="007041FD"/>
    <w:rsid w:val="00704911"/>
    <w:rsid w:val="00705B76"/>
    <w:rsid w:val="00706D25"/>
    <w:rsid w:val="007070CA"/>
    <w:rsid w:val="00707C77"/>
    <w:rsid w:val="007126FB"/>
    <w:rsid w:val="00712BFA"/>
    <w:rsid w:val="007138D9"/>
    <w:rsid w:val="007164F6"/>
    <w:rsid w:val="00717CAE"/>
    <w:rsid w:val="00722349"/>
    <w:rsid w:val="00723400"/>
    <w:rsid w:val="007234D6"/>
    <w:rsid w:val="00724915"/>
    <w:rsid w:val="00724A7E"/>
    <w:rsid w:val="00727D36"/>
    <w:rsid w:val="00730715"/>
    <w:rsid w:val="00732D09"/>
    <w:rsid w:val="00733486"/>
    <w:rsid w:val="0073582B"/>
    <w:rsid w:val="0073622A"/>
    <w:rsid w:val="00736A00"/>
    <w:rsid w:val="00737287"/>
    <w:rsid w:val="00737CBF"/>
    <w:rsid w:val="00740CBE"/>
    <w:rsid w:val="007413E1"/>
    <w:rsid w:val="00741EDD"/>
    <w:rsid w:val="00743FB3"/>
    <w:rsid w:val="00746228"/>
    <w:rsid w:val="007506F2"/>
    <w:rsid w:val="00750BC1"/>
    <w:rsid w:val="00756D5E"/>
    <w:rsid w:val="007600EF"/>
    <w:rsid w:val="00761B78"/>
    <w:rsid w:val="0076449C"/>
    <w:rsid w:val="00764AB0"/>
    <w:rsid w:val="007667E0"/>
    <w:rsid w:val="00770554"/>
    <w:rsid w:val="0077109F"/>
    <w:rsid w:val="00771212"/>
    <w:rsid w:val="00771878"/>
    <w:rsid w:val="007723BA"/>
    <w:rsid w:val="00772817"/>
    <w:rsid w:val="00772B09"/>
    <w:rsid w:val="007745FB"/>
    <w:rsid w:val="00776210"/>
    <w:rsid w:val="00780DDB"/>
    <w:rsid w:val="00782722"/>
    <w:rsid w:val="00784917"/>
    <w:rsid w:val="007867D8"/>
    <w:rsid w:val="00786EBC"/>
    <w:rsid w:val="007876CD"/>
    <w:rsid w:val="007876FC"/>
    <w:rsid w:val="00787B3E"/>
    <w:rsid w:val="00792D89"/>
    <w:rsid w:val="007936E1"/>
    <w:rsid w:val="0079411F"/>
    <w:rsid w:val="007944FC"/>
    <w:rsid w:val="007958A3"/>
    <w:rsid w:val="007A09F4"/>
    <w:rsid w:val="007A277B"/>
    <w:rsid w:val="007A2C49"/>
    <w:rsid w:val="007A2D62"/>
    <w:rsid w:val="007A2F66"/>
    <w:rsid w:val="007A38E6"/>
    <w:rsid w:val="007A50DB"/>
    <w:rsid w:val="007A551C"/>
    <w:rsid w:val="007A5B0E"/>
    <w:rsid w:val="007A7379"/>
    <w:rsid w:val="007B4A2A"/>
    <w:rsid w:val="007B50E9"/>
    <w:rsid w:val="007B7B55"/>
    <w:rsid w:val="007B7C3C"/>
    <w:rsid w:val="007C2D22"/>
    <w:rsid w:val="007C2E6D"/>
    <w:rsid w:val="007C3AB6"/>
    <w:rsid w:val="007C4B2D"/>
    <w:rsid w:val="007C51F7"/>
    <w:rsid w:val="007C5659"/>
    <w:rsid w:val="007C6461"/>
    <w:rsid w:val="007D1C7B"/>
    <w:rsid w:val="007D3C32"/>
    <w:rsid w:val="007D5FD7"/>
    <w:rsid w:val="007D643F"/>
    <w:rsid w:val="007E0B4D"/>
    <w:rsid w:val="007E1C39"/>
    <w:rsid w:val="007E39E8"/>
    <w:rsid w:val="007E493E"/>
    <w:rsid w:val="007E51CD"/>
    <w:rsid w:val="007E5DC2"/>
    <w:rsid w:val="007E78A5"/>
    <w:rsid w:val="007F1B17"/>
    <w:rsid w:val="007F3FAF"/>
    <w:rsid w:val="007F45E3"/>
    <w:rsid w:val="007F7D26"/>
    <w:rsid w:val="00800020"/>
    <w:rsid w:val="00800DB4"/>
    <w:rsid w:val="008013E3"/>
    <w:rsid w:val="00801C83"/>
    <w:rsid w:val="00801EC8"/>
    <w:rsid w:val="0080245B"/>
    <w:rsid w:val="00803FAB"/>
    <w:rsid w:val="00806B37"/>
    <w:rsid w:val="0080775F"/>
    <w:rsid w:val="00807BED"/>
    <w:rsid w:val="00810CAD"/>
    <w:rsid w:val="00811B20"/>
    <w:rsid w:val="00813A4A"/>
    <w:rsid w:val="00815DEA"/>
    <w:rsid w:val="00816B74"/>
    <w:rsid w:val="00820554"/>
    <w:rsid w:val="008210B2"/>
    <w:rsid w:val="00821BDC"/>
    <w:rsid w:val="00821CB8"/>
    <w:rsid w:val="00821CFA"/>
    <w:rsid w:val="00821EF1"/>
    <w:rsid w:val="00822BFD"/>
    <w:rsid w:val="008231C3"/>
    <w:rsid w:val="00823EC0"/>
    <w:rsid w:val="008245BD"/>
    <w:rsid w:val="008259A9"/>
    <w:rsid w:val="00825C35"/>
    <w:rsid w:val="00826D13"/>
    <w:rsid w:val="00826F2F"/>
    <w:rsid w:val="00832D79"/>
    <w:rsid w:val="00834751"/>
    <w:rsid w:val="00835010"/>
    <w:rsid w:val="0083509E"/>
    <w:rsid w:val="00840617"/>
    <w:rsid w:val="0084244A"/>
    <w:rsid w:val="00846A6F"/>
    <w:rsid w:val="00853B11"/>
    <w:rsid w:val="008543AE"/>
    <w:rsid w:val="00857FC7"/>
    <w:rsid w:val="008618BD"/>
    <w:rsid w:val="008619E3"/>
    <w:rsid w:val="00861E9E"/>
    <w:rsid w:val="008637CA"/>
    <w:rsid w:val="00865302"/>
    <w:rsid w:val="00867E6E"/>
    <w:rsid w:val="0087006F"/>
    <w:rsid w:val="0087124B"/>
    <w:rsid w:val="008716CA"/>
    <w:rsid w:val="008752F3"/>
    <w:rsid w:val="008764FD"/>
    <w:rsid w:val="008778CA"/>
    <w:rsid w:val="00881AA8"/>
    <w:rsid w:val="008825A6"/>
    <w:rsid w:val="00882B39"/>
    <w:rsid w:val="00882CB0"/>
    <w:rsid w:val="00883F08"/>
    <w:rsid w:val="00883FEE"/>
    <w:rsid w:val="00884238"/>
    <w:rsid w:val="0088450C"/>
    <w:rsid w:val="00885FF2"/>
    <w:rsid w:val="00886014"/>
    <w:rsid w:val="008866D8"/>
    <w:rsid w:val="0088785C"/>
    <w:rsid w:val="00891037"/>
    <w:rsid w:val="00893F46"/>
    <w:rsid w:val="00895305"/>
    <w:rsid w:val="008A0D4A"/>
    <w:rsid w:val="008A25E4"/>
    <w:rsid w:val="008A2BE8"/>
    <w:rsid w:val="008A32E3"/>
    <w:rsid w:val="008A34F4"/>
    <w:rsid w:val="008A3E2C"/>
    <w:rsid w:val="008A4A26"/>
    <w:rsid w:val="008A651F"/>
    <w:rsid w:val="008B333E"/>
    <w:rsid w:val="008B4389"/>
    <w:rsid w:val="008B47F7"/>
    <w:rsid w:val="008B57DE"/>
    <w:rsid w:val="008B589D"/>
    <w:rsid w:val="008B5C0C"/>
    <w:rsid w:val="008B7E52"/>
    <w:rsid w:val="008C031F"/>
    <w:rsid w:val="008C1E6A"/>
    <w:rsid w:val="008D18F0"/>
    <w:rsid w:val="008D2723"/>
    <w:rsid w:val="008D31E2"/>
    <w:rsid w:val="008D4C06"/>
    <w:rsid w:val="008D559E"/>
    <w:rsid w:val="008D6711"/>
    <w:rsid w:val="008D6EF5"/>
    <w:rsid w:val="008D6F22"/>
    <w:rsid w:val="008D7F40"/>
    <w:rsid w:val="008E0257"/>
    <w:rsid w:val="008E07C5"/>
    <w:rsid w:val="008E11D2"/>
    <w:rsid w:val="008E2860"/>
    <w:rsid w:val="008E2B01"/>
    <w:rsid w:val="008E2BFA"/>
    <w:rsid w:val="008E687D"/>
    <w:rsid w:val="008F082C"/>
    <w:rsid w:val="008F0E1A"/>
    <w:rsid w:val="008F14BE"/>
    <w:rsid w:val="008F28B2"/>
    <w:rsid w:val="008F2BF1"/>
    <w:rsid w:val="008F3E3F"/>
    <w:rsid w:val="008F4425"/>
    <w:rsid w:val="008F4C48"/>
    <w:rsid w:val="008F7060"/>
    <w:rsid w:val="008F7852"/>
    <w:rsid w:val="0090035D"/>
    <w:rsid w:val="00901170"/>
    <w:rsid w:val="00903F62"/>
    <w:rsid w:val="00905764"/>
    <w:rsid w:val="00907596"/>
    <w:rsid w:val="009075D4"/>
    <w:rsid w:val="00907CFD"/>
    <w:rsid w:val="00911FEA"/>
    <w:rsid w:val="00912ED0"/>
    <w:rsid w:val="00913DAF"/>
    <w:rsid w:val="00920162"/>
    <w:rsid w:val="009203C1"/>
    <w:rsid w:val="0092090B"/>
    <w:rsid w:val="00920924"/>
    <w:rsid w:val="00923AA3"/>
    <w:rsid w:val="00927F1B"/>
    <w:rsid w:val="0093214F"/>
    <w:rsid w:val="00935E9C"/>
    <w:rsid w:val="009404D4"/>
    <w:rsid w:val="00943501"/>
    <w:rsid w:val="009450B5"/>
    <w:rsid w:val="00947AE1"/>
    <w:rsid w:val="00947ED2"/>
    <w:rsid w:val="00954F85"/>
    <w:rsid w:val="0095705C"/>
    <w:rsid w:val="009577A6"/>
    <w:rsid w:val="009579E9"/>
    <w:rsid w:val="00960215"/>
    <w:rsid w:val="009606BD"/>
    <w:rsid w:val="009621BC"/>
    <w:rsid w:val="009639CD"/>
    <w:rsid w:val="009668FD"/>
    <w:rsid w:val="0096715A"/>
    <w:rsid w:val="00967677"/>
    <w:rsid w:val="0097199A"/>
    <w:rsid w:val="00974EE7"/>
    <w:rsid w:val="00975B81"/>
    <w:rsid w:val="00977766"/>
    <w:rsid w:val="00977FF5"/>
    <w:rsid w:val="00980917"/>
    <w:rsid w:val="0098163C"/>
    <w:rsid w:val="009817AC"/>
    <w:rsid w:val="00982793"/>
    <w:rsid w:val="00982A4A"/>
    <w:rsid w:val="009830ED"/>
    <w:rsid w:val="00984907"/>
    <w:rsid w:val="00984E2F"/>
    <w:rsid w:val="00986D7A"/>
    <w:rsid w:val="00990461"/>
    <w:rsid w:val="009917AA"/>
    <w:rsid w:val="00991DF5"/>
    <w:rsid w:val="009927A5"/>
    <w:rsid w:val="00992ED6"/>
    <w:rsid w:val="00996756"/>
    <w:rsid w:val="009978A3"/>
    <w:rsid w:val="009A07D2"/>
    <w:rsid w:val="009A156F"/>
    <w:rsid w:val="009A2BC5"/>
    <w:rsid w:val="009A337D"/>
    <w:rsid w:val="009A44E4"/>
    <w:rsid w:val="009A477D"/>
    <w:rsid w:val="009A6155"/>
    <w:rsid w:val="009A7A4D"/>
    <w:rsid w:val="009B1933"/>
    <w:rsid w:val="009B2CAE"/>
    <w:rsid w:val="009B3552"/>
    <w:rsid w:val="009B38D0"/>
    <w:rsid w:val="009B3BE4"/>
    <w:rsid w:val="009B4729"/>
    <w:rsid w:val="009C4514"/>
    <w:rsid w:val="009C4A34"/>
    <w:rsid w:val="009C58E5"/>
    <w:rsid w:val="009C6FE0"/>
    <w:rsid w:val="009D05BC"/>
    <w:rsid w:val="009D0CA9"/>
    <w:rsid w:val="009D148E"/>
    <w:rsid w:val="009D3F7F"/>
    <w:rsid w:val="009D49A1"/>
    <w:rsid w:val="009D4F0B"/>
    <w:rsid w:val="009D793E"/>
    <w:rsid w:val="009E132C"/>
    <w:rsid w:val="009E167D"/>
    <w:rsid w:val="009E443F"/>
    <w:rsid w:val="009E4A1A"/>
    <w:rsid w:val="009E4DC9"/>
    <w:rsid w:val="009E6326"/>
    <w:rsid w:val="009E70FC"/>
    <w:rsid w:val="009E7D32"/>
    <w:rsid w:val="009F08BD"/>
    <w:rsid w:val="009F0FB4"/>
    <w:rsid w:val="009F4638"/>
    <w:rsid w:val="009F4674"/>
    <w:rsid w:val="009F7F88"/>
    <w:rsid w:val="00A01751"/>
    <w:rsid w:val="00A01F82"/>
    <w:rsid w:val="00A02670"/>
    <w:rsid w:val="00A02D47"/>
    <w:rsid w:val="00A03A27"/>
    <w:rsid w:val="00A0739A"/>
    <w:rsid w:val="00A07C5D"/>
    <w:rsid w:val="00A10215"/>
    <w:rsid w:val="00A107E9"/>
    <w:rsid w:val="00A1102E"/>
    <w:rsid w:val="00A12876"/>
    <w:rsid w:val="00A12B63"/>
    <w:rsid w:val="00A13F08"/>
    <w:rsid w:val="00A14633"/>
    <w:rsid w:val="00A14CAC"/>
    <w:rsid w:val="00A22301"/>
    <w:rsid w:val="00A229C3"/>
    <w:rsid w:val="00A23791"/>
    <w:rsid w:val="00A23EA2"/>
    <w:rsid w:val="00A26C8C"/>
    <w:rsid w:val="00A26F59"/>
    <w:rsid w:val="00A279EA"/>
    <w:rsid w:val="00A30370"/>
    <w:rsid w:val="00A33345"/>
    <w:rsid w:val="00A341ED"/>
    <w:rsid w:val="00A34664"/>
    <w:rsid w:val="00A34880"/>
    <w:rsid w:val="00A3638F"/>
    <w:rsid w:val="00A36417"/>
    <w:rsid w:val="00A3660E"/>
    <w:rsid w:val="00A3725B"/>
    <w:rsid w:val="00A37BE3"/>
    <w:rsid w:val="00A42CFF"/>
    <w:rsid w:val="00A50F27"/>
    <w:rsid w:val="00A537C2"/>
    <w:rsid w:val="00A548A8"/>
    <w:rsid w:val="00A54D78"/>
    <w:rsid w:val="00A55EB8"/>
    <w:rsid w:val="00A560D4"/>
    <w:rsid w:val="00A563D6"/>
    <w:rsid w:val="00A57610"/>
    <w:rsid w:val="00A60D7D"/>
    <w:rsid w:val="00A615F1"/>
    <w:rsid w:val="00A618AF"/>
    <w:rsid w:val="00A6240A"/>
    <w:rsid w:val="00A6294D"/>
    <w:rsid w:val="00A64E55"/>
    <w:rsid w:val="00A662BC"/>
    <w:rsid w:val="00A679FF"/>
    <w:rsid w:val="00A67BAB"/>
    <w:rsid w:val="00A71D8A"/>
    <w:rsid w:val="00A721B3"/>
    <w:rsid w:val="00A72D8D"/>
    <w:rsid w:val="00A74251"/>
    <w:rsid w:val="00A7504A"/>
    <w:rsid w:val="00A759EE"/>
    <w:rsid w:val="00A80A06"/>
    <w:rsid w:val="00A80FD7"/>
    <w:rsid w:val="00A82A44"/>
    <w:rsid w:val="00A835AA"/>
    <w:rsid w:val="00A83EFF"/>
    <w:rsid w:val="00A87C01"/>
    <w:rsid w:val="00A903D6"/>
    <w:rsid w:val="00A92AE5"/>
    <w:rsid w:val="00A945A4"/>
    <w:rsid w:val="00A94DA7"/>
    <w:rsid w:val="00A95239"/>
    <w:rsid w:val="00A95F26"/>
    <w:rsid w:val="00AA0AB4"/>
    <w:rsid w:val="00AA1566"/>
    <w:rsid w:val="00AA193C"/>
    <w:rsid w:val="00AA1F4C"/>
    <w:rsid w:val="00AA4B85"/>
    <w:rsid w:val="00AB0DC3"/>
    <w:rsid w:val="00AB1373"/>
    <w:rsid w:val="00AB592A"/>
    <w:rsid w:val="00AB5ADA"/>
    <w:rsid w:val="00AB5FED"/>
    <w:rsid w:val="00AB7EEA"/>
    <w:rsid w:val="00AC0BD0"/>
    <w:rsid w:val="00AC10DF"/>
    <w:rsid w:val="00AC21CF"/>
    <w:rsid w:val="00AC3239"/>
    <w:rsid w:val="00AC4258"/>
    <w:rsid w:val="00AC427F"/>
    <w:rsid w:val="00AC4691"/>
    <w:rsid w:val="00AC5816"/>
    <w:rsid w:val="00AD6232"/>
    <w:rsid w:val="00AD729D"/>
    <w:rsid w:val="00AD729E"/>
    <w:rsid w:val="00AD72E5"/>
    <w:rsid w:val="00AD7628"/>
    <w:rsid w:val="00AE15C2"/>
    <w:rsid w:val="00AE1B7F"/>
    <w:rsid w:val="00AE30BE"/>
    <w:rsid w:val="00AE376B"/>
    <w:rsid w:val="00AE3C62"/>
    <w:rsid w:val="00AE3CB4"/>
    <w:rsid w:val="00AE4016"/>
    <w:rsid w:val="00AF05F4"/>
    <w:rsid w:val="00AF0D01"/>
    <w:rsid w:val="00AF1C4F"/>
    <w:rsid w:val="00AF1CA6"/>
    <w:rsid w:val="00AF4735"/>
    <w:rsid w:val="00AF5FDE"/>
    <w:rsid w:val="00AF6239"/>
    <w:rsid w:val="00AF6708"/>
    <w:rsid w:val="00B01517"/>
    <w:rsid w:val="00B01DC0"/>
    <w:rsid w:val="00B0316D"/>
    <w:rsid w:val="00B0546D"/>
    <w:rsid w:val="00B05EEA"/>
    <w:rsid w:val="00B07D15"/>
    <w:rsid w:val="00B1095D"/>
    <w:rsid w:val="00B10A4B"/>
    <w:rsid w:val="00B125F5"/>
    <w:rsid w:val="00B13248"/>
    <w:rsid w:val="00B15FB1"/>
    <w:rsid w:val="00B1699C"/>
    <w:rsid w:val="00B16D63"/>
    <w:rsid w:val="00B2226F"/>
    <w:rsid w:val="00B23B7C"/>
    <w:rsid w:val="00B245CE"/>
    <w:rsid w:val="00B25437"/>
    <w:rsid w:val="00B26295"/>
    <w:rsid w:val="00B3069B"/>
    <w:rsid w:val="00B30EFC"/>
    <w:rsid w:val="00B33082"/>
    <w:rsid w:val="00B3426F"/>
    <w:rsid w:val="00B368B0"/>
    <w:rsid w:val="00B3748B"/>
    <w:rsid w:val="00B37623"/>
    <w:rsid w:val="00B40206"/>
    <w:rsid w:val="00B40930"/>
    <w:rsid w:val="00B41916"/>
    <w:rsid w:val="00B42344"/>
    <w:rsid w:val="00B426B8"/>
    <w:rsid w:val="00B42EF5"/>
    <w:rsid w:val="00B4597F"/>
    <w:rsid w:val="00B46370"/>
    <w:rsid w:val="00B478F4"/>
    <w:rsid w:val="00B50217"/>
    <w:rsid w:val="00B50CCF"/>
    <w:rsid w:val="00B50D2F"/>
    <w:rsid w:val="00B50E4B"/>
    <w:rsid w:val="00B519A2"/>
    <w:rsid w:val="00B51E30"/>
    <w:rsid w:val="00B52845"/>
    <w:rsid w:val="00B530E3"/>
    <w:rsid w:val="00B53190"/>
    <w:rsid w:val="00B54315"/>
    <w:rsid w:val="00B543D9"/>
    <w:rsid w:val="00B57754"/>
    <w:rsid w:val="00B62439"/>
    <w:rsid w:val="00B6328F"/>
    <w:rsid w:val="00B64F41"/>
    <w:rsid w:val="00B66153"/>
    <w:rsid w:val="00B71287"/>
    <w:rsid w:val="00B77E1A"/>
    <w:rsid w:val="00B80145"/>
    <w:rsid w:val="00B81867"/>
    <w:rsid w:val="00B826B2"/>
    <w:rsid w:val="00B841D0"/>
    <w:rsid w:val="00B84614"/>
    <w:rsid w:val="00B9085A"/>
    <w:rsid w:val="00B90DB1"/>
    <w:rsid w:val="00B9110B"/>
    <w:rsid w:val="00B9340B"/>
    <w:rsid w:val="00B93A2E"/>
    <w:rsid w:val="00B95AEC"/>
    <w:rsid w:val="00B95EDB"/>
    <w:rsid w:val="00B96A06"/>
    <w:rsid w:val="00B97343"/>
    <w:rsid w:val="00BA0285"/>
    <w:rsid w:val="00BA20B2"/>
    <w:rsid w:val="00BA246A"/>
    <w:rsid w:val="00BA26DD"/>
    <w:rsid w:val="00BA2949"/>
    <w:rsid w:val="00BA2F3F"/>
    <w:rsid w:val="00BA5620"/>
    <w:rsid w:val="00BA64AC"/>
    <w:rsid w:val="00BB070F"/>
    <w:rsid w:val="00BB2A7A"/>
    <w:rsid w:val="00BB7474"/>
    <w:rsid w:val="00BC0CB4"/>
    <w:rsid w:val="00BC2805"/>
    <w:rsid w:val="00BC2D66"/>
    <w:rsid w:val="00BC31CA"/>
    <w:rsid w:val="00BC4DD1"/>
    <w:rsid w:val="00BC587D"/>
    <w:rsid w:val="00BC5F89"/>
    <w:rsid w:val="00BD061C"/>
    <w:rsid w:val="00BD2559"/>
    <w:rsid w:val="00BD2928"/>
    <w:rsid w:val="00BD2CCC"/>
    <w:rsid w:val="00BD326B"/>
    <w:rsid w:val="00BD499E"/>
    <w:rsid w:val="00BD4D13"/>
    <w:rsid w:val="00BD6B0F"/>
    <w:rsid w:val="00BD6B2A"/>
    <w:rsid w:val="00BE0F6C"/>
    <w:rsid w:val="00BE147B"/>
    <w:rsid w:val="00BE1955"/>
    <w:rsid w:val="00BE25A8"/>
    <w:rsid w:val="00BE2B73"/>
    <w:rsid w:val="00BE335D"/>
    <w:rsid w:val="00BE46B9"/>
    <w:rsid w:val="00BE51E2"/>
    <w:rsid w:val="00BE56DE"/>
    <w:rsid w:val="00BE6168"/>
    <w:rsid w:val="00BE650D"/>
    <w:rsid w:val="00BF0C51"/>
    <w:rsid w:val="00BF2876"/>
    <w:rsid w:val="00BF29C2"/>
    <w:rsid w:val="00BF3644"/>
    <w:rsid w:val="00BF3A19"/>
    <w:rsid w:val="00BF617F"/>
    <w:rsid w:val="00BF7E8E"/>
    <w:rsid w:val="00C00DD4"/>
    <w:rsid w:val="00C0408A"/>
    <w:rsid w:val="00C048C3"/>
    <w:rsid w:val="00C04C2F"/>
    <w:rsid w:val="00C079E4"/>
    <w:rsid w:val="00C07ECB"/>
    <w:rsid w:val="00C104B5"/>
    <w:rsid w:val="00C11118"/>
    <w:rsid w:val="00C13385"/>
    <w:rsid w:val="00C150C9"/>
    <w:rsid w:val="00C15230"/>
    <w:rsid w:val="00C177AB"/>
    <w:rsid w:val="00C17C6B"/>
    <w:rsid w:val="00C264BD"/>
    <w:rsid w:val="00C277A6"/>
    <w:rsid w:val="00C27B9D"/>
    <w:rsid w:val="00C334E6"/>
    <w:rsid w:val="00C336A2"/>
    <w:rsid w:val="00C34201"/>
    <w:rsid w:val="00C34FE6"/>
    <w:rsid w:val="00C40677"/>
    <w:rsid w:val="00C406A0"/>
    <w:rsid w:val="00C41450"/>
    <w:rsid w:val="00C4374E"/>
    <w:rsid w:val="00C443F5"/>
    <w:rsid w:val="00C44F69"/>
    <w:rsid w:val="00C47170"/>
    <w:rsid w:val="00C51A29"/>
    <w:rsid w:val="00C55DAF"/>
    <w:rsid w:val="00C565B5"/>
    <w:rsid w:val="00C61D9E"/>
    <w:rsid w:val="00C65F39"/>
    <w:rsid w:val="00C67F04"/>
    <w:rsid w:val="00C67F61"/>
    <w:rsid w:val="00C7172C"/>
    <w:rsid w:val="00C71AEA"/>
    <w:rsid w:val="00C72359"/>
    <w:rsid w:val="00C750A3"/>
    <w:rsid w:val="00C76EF4"/>
    <w:rsid w:val="00C77F54"/>
    <w:rsid w:val="00C81AEB"/>
    <w:rsid w:val="00C81C38"/>
    <w:rsid w:val="00C83ABE"/>
    <w:rsid w:val="00C8603E"/>
    <w:rsid w:val="00C87448"/>
    <w:rsid w:val="00C9159B"/>
    <w:rsid w:val="00C9212F"/>
    <w:rsid w:val="00C92315"/>
    <w:rsid w:val="00C92456"/>
    <w:rsid w:val="00C92867"/>
    <w:rsid w:val="00C93383"/>
    <w:rsid w:val="00C9359E"/>
    <w:rsid w:val="00C942D8"/>
    <w:rsid w:val="00C95898"/>
    <w:rsid w:val="00C97364"/>
    <w:rsid w:val="00C97C93"/>
    <w:rsid w:val="00CA1935"/>
    <w:rsid w:val="00CB304D"/>
    <w:rsid w:val="00CB313D"/>
    <w:rsid w:val="00CB6629"/>
    <w:rsid w:val="00CB7F72"/>
    <w:rsid w:val="00CC183E"/>
    <w:rsid w:val="00CC294A"/>
    <w:rsid w:val="00CC2E42"/>
    <w:rsid w:val="00CC388B"/>
    <w:rsid w:val="00CC5BBD"/>
    <w:rsid w:val="00CD02B5"/>
    <w:rsid w:val="00CD12B6"/>
    <w:rsid w:val="00CD2810"/>
    <w:rsid w:val="00CD3255"/>
    <w:rsid w:val="00CD359E"/>
    <w:rsid w:val="00CD78FE"/>
    <w:rsid w:val="00CE03C1"/>
    <w:rsid w:val="00CE1963"/>
    <w:rsid w:val="00CE1DB6"/>
    <w:rsid w:val="00CE1E1D"/>
    <w:rsid w:val="00CE23C1"/>
    <w:rsid w:val="00CE46AC"/>
    <w:rsid w:val="00CE4745"/>
    <w:rsid w:val="00CF11FC"/>
    <w:rsid w:val="00CF151E"/>
    <w:rsid w:val="00CF1DDA"/>
    <w:rsid w:val="00CF350B"/>
    <w:rsid w:val="00CF3594"/>
    <w:rsid w:val="00CF3D22"/>
    <w:rsid w:val="00CF5F91"/>
    <w:rsid w:val="00CF60FC"/>
    <w:rsid w:val="00CF6470"/>
    <w:rsid w:val="00CF65C6"/>
    <w:rsid w:val="00CF71FA"/>
    <w:rsid w:val="00CF7515"/>
    <w:rsid w:val="00D01CEB"/>
    <w:rsid w:val="00D0343D"/>
    <w:rsid w:val="00D04144"/>
    <w:rsid w:val="00D0473A"/>
    <w:rsid w:val="00D0499F"/>
    <w:rsid w:val="00D0586D"/>
    <w:rsid w:val="00D063D1"/>
    <w:rsid w:val="00D06C16"/>
    <w:rsid w:val="00D0736C"/>
    <w:rsid w:val="00D116BE"/>
    <w:rsid w:val="00D16584"/>
    <w:rsid w:val="00D16D76"/>
    <w:rsid w:val="00D170E2"/>
    <w:rsid w:val="00D264C0"/>
    <w:rsid w:val="00D27231"/>
    <w:rsid w:val="00D30842"/>
    <w:rsid w:val="00D30F42"/>
    <w:rsid w:val="00D314CA"/>
    <w:rsid w:val="00D35071"/>
    <w:rsid w:val="00D352D8"/>
    <w:rsid w:val="00D35E8F"/>
    <w:rsid w:val="00D36238"/>
    <w:rsid w:val="00D3646B"/>
    <w:rsid w:val="00D36CEC"/>
    <w:rsid w:val="00D41E78"/>
    <w:rsid w:val="00D420DC"/>
    <w:rsid w:val="00D42E5E"/>
    <w:rsid w:val="00D4388B"/>
    <w:rsid w:val="00D43D82"/>
    <w:rsid w:val="00D50F59"/>
    <w:rsid w:val="00D54561"/>
    <w:rsid w:val="00D5532E"/>
    <w:rsid w:val="00D55CDE"/>
    <w:rsid w:val="00D56E8B"/>
    <w:rsid w:val="00D574D5"/>
    <w:rsid w:val="00D62A8C"/>
    <w:rsid w:val="00D62C3C"/>
    <w:rsid w:val="00D6616F"/>
    <w:rsid w:val="00D663E0"/>
    <w:rsid w:val="00D67A60"/>
    <w:rsid w:val="00D67EBE"/>
    <w:rsid w:val="00D715EC"/>
    <w:rsid w:val="00D71724"/>
    <w:rsid w:val="00D730A4"/>
    <w:rsid w:val="00D745B6"/>
    <w:rsid w:val="00D7513A"/>
    <w:rsid w:val="00D75A66"/>
    <w:rsid w:val="00D7700C"/>
    <w:rsid w:val="00D81E5C"/>
    <w:rsid w:val="00D8205B"/>
    <w:rsid w:val="00D826FB"/>
    <w:rsid w:val="00D8289B"/>
    <w:rsid w:val="00D837CD"/>
    <w:rsid w:val="00D838DD"/>
    <w:rsid w:val="00D83EF9"/>
    <w:rsid w:val="00D8512E"/>
    <w:rsid w:val="00D866FD"/>
    <w:rsid w:val="00D87FC3"/>
    <w:rsid w:val="00D915CE"/>
    <w:rsid w:val="00D95834"/>
    <w:rsid w:val="00D96DC2"/>
    <w:rsid w:val="00D97F28"/>
    <w:rsid w:val="00DA0DB6"/>
    <w:rsid w:val="00DA2097"/>
    <w:rsid w:val="00DA3945"/>
    <w:rsid w:val="00DA3AB1"/>
    <w:rsid w:val="00DA5652"/>
    <w:rsid w:val="00DA60F0"/>
    <w:rsid w:val="00DA63F6"/>
    <w:rsid w:val="00DA6BBD"/>
    <w:rsid w:val="00DB0B89"/>
    <w:rsid w:val="00DB1D0B"/>
    <w:rsid w:val="00DB346B"/>
    <w:rsid w:val="00DB4F66"/>
    <w:rsid w:val="00DC062A"/>
    <w:rsid w:val="00DC21F8"/>
    <w:rsid w:val="00DC2735"/>
    <w:rsid w:val="00DC3634"/>
    <w:rsid w:val="00DC36B9"/>
    <w:rsid w:val="00DC46C7"/>
    <w:rsid w:val="00DC537F"/>
    <w:rsid w:val="00DC5F13"/>
    <w:rsid w:val="00DC5F7B"/>
    <w:rsid w:val="00DC6AE1"/>
    <w:rsid w:val="00DD1F60"/>
    <w:rsid w:val="00DD203F"/>
    <w:rsid w:val="00DD3ABE"/>
    <w:rsid w:val="00DE11FD"/>
    <w:rsid w:val="00DE226D"/>
    <w:rsid w:val="00DE2FB6"/>
    <w:rsid w:val="00DE6D1F"/>
    <w:rsid w:val="00DE7898"/>
    <w:rsid w:val="00DF12DC"/>
    <w:rsid w:val="00DF1799"/>
    <w:rsid w:val="00DF3C5A"/>
    <w:rsid w:val="00DF5490"/>
    <w:rsid w:val="00DF6498"/>
    <w:rsid w:val="00DF70DA"/>
    <w:rsid w:val="00DF7FF9"/>
    <w:rsid w:val="00E000A9"/>
    <w:rsid w:val="00E0101E"/>
    <w:rsid w:val="00E013C1"/>
    <w:rsid w:val="00E01563"/>
    <w:rsid w:val="00E0160A"/>
    <w:rsid w:val="00E02CAE"/>
    <w:rsid w:val="00E05BE9"/>
    <w:rsid w:val="00E12B39"/>
    <w:rsid w:val="00E13355"/>
    <w:rsid w:val="00E139BA"/>
    <w:rsid w:val="00E14736"/>
    <w:rsid w:val="00E1658B"/>
    <w:rsid w:val="00E208C2"/>
    <w:rsid w:val="00E20ADA"/>
    <w:rsid w:val="00E21B58"/>
    <w:rsid w:val="00E220E0"/>
    <w:rsid w:val="00E23279"/>
    <w:rsid w:val="00E2506D"/>
    <w:rsid w:val="00E25246"/>
    <w:rsid w:val="00E261A1"/>
    <w:rsid w:val="00E2737B"/>
    <w:rsid w:val="00E31025"/>
    <w:rsid w:val="00E3235F"/>
    <w:rsid w:val="00E32FE7"/>
    <w:rsid w:val="00E34A17"/>
    <w:rsid w:val="00E3592E"/>
    <w:rsid w:val="00E3611F"/>
    <w:rsid w:val="00E3636F"/>
    <w:rsid w:val="00E36B2D"/>
    <w:rsid w:val="00E40187"/>
    <w:rsid w:val="00E4043C"/>
    <w:rsid w:val="00E423AE"/>
    <w:rsid w:val="00E435D0"/>
    <w:rsid w:val="00E436D7"/>
    <w:rsid w:val="00E5085E"/>
    <w:rsid w:val="00E50BE4"/>
    <w:rsid w:val="00E51370"/>
    <w:rsid w:val="00E520DF"/>
    <w:rsid w:val="00E52123"/>
    <w:rsid w:val="00E541B4"/>
    <w:rsid w:val="00E56C63"/>
    <w:rsid w:val="00E56E5B"/>
    <w:rsid w:val="00E60EA5"/>
    <w:rsid w:val="00E61665"/>
    <w:rsid w:val="00E627B7"/>
    <w:rsid w:val="00E67F7C"/>
    <w:rsid w:val="00E71C5D"/>
    <w:rsid w:val="00E76271"/>
    <w:rsid w:val="00E76A64"/>
    <w:rsid w:val="00E77BC8"/>
    <w:rsid w:val="00E8029A"/>
    <w:rsid w:val="00E80707"/>
    <w:rsid w:val="00E818E3"/>
    <w:rsid w:val="00E82D5A"/>
    <w:rsid w:val="00E83919"/>
    <w:rsid w:val="00E8748B"/>
    <w:rsid w:val="00E87786"/>
    <w:rsid w:val="00E90D96"/>
    <w:rsid w:val="00E90F27"/>
    <w:rsid w:val="00E925CC"/>
    <w:rsid w:val="00E951C2"/>
    <w:rsid w:val="00E97667"/>
    <w:rsid w:val="00E976D5"/>
    <w:rsid w:val="00E97B18"/>
    <w:rsid w:val="00EA1170"/>
    <w:rsid w:val="00EA14DD"/>
    <w:rsid w:val="00EA1C26"/>
    <w:rsid w:val="00EA30DF"/>
    <w:rsid w:val="00EA425E"/>
    <w:rsid w:val="00EA5DEC"/>
    <w:rsid w:val="00EA693F"/>
    <w:rsid w:val="00EB164D"/>
    <w:rsid w:val="00EB1E6D"/>
    <w:rsid w:val="00EB2F89"/>
    <w:rsid w:val="00EB51A8"/>
    <w:rsid w:val="00EB6085"/>
    <w:rsid w:val="00EB65FB"/>
    <w:rsid w:val="00EB735F"/>
    <w:rsid w:val="00EB7C16"/>
    <w:rsid w:val="00EC0C41"/>
    <w:rsid w:val="00EC1244"/>
    <w:rsid w:val="00EC1F7A"/>
    <w:rsid w:val="00EC313A"/>
    <w:rsid w:val="00EC3559"/>
    <w:rsid w:val="00EC3944"/>
    <w:rsid w:val="00EC79DC"/>
    <w:rsid w:val="00EC7B59"/>
    <w:rsid w:val="00ED0C6C"/>
    <w:rsid w:val="00ED25F7"/>
    <w:rsid w:val="00ED2B82"/>
    <w:rsid w:val="00ED68FC"/>
    <w:rsid w:val="00ED792C"/>
    <w:rsid w:val="00ED7F70"/>
    <w:rsid w:val="00EE052E"/>
    <w:rsid w:val="00EE15B8"/>
    <w:rsid w:val="00EE3194"/>
    <w:rsid w:val="00EE37EF"/>
    <w:rsid w:val="00EE3C13"/>
    <w:rsid w:val="00EF034D"/>
    <w:rsid w:val="00EF104F"/>
    <w:rsid w:val="00EF1FD6"/>
    <w:rsid w:val="00F00EF6"/>
    <w:rsid w:val="00F01106"/>
    <w:rsid w:val="00F0159E"/>
    <w:rsid w:val="00F0165D"/>
    <w:rsid w:val="00F0176C"/>
    <w:rsid w:val="00F0395C"/>
    <w:rsid w:val="00F05752"/>
    <w:rsid w:val="00F05D7B"/>
    <w:rsid w:val="00F06951"/>
    <w:rsid w:val="00F06C0E"/>
    <w:rsid w:val="00F074AA"/>
    <w:rsid w:val="00F10ACB"/>
    <w:rsid w:val="00F10D4C"/>
    <w:rsid w:val="00F10DA7"/>
    <w:rsid w:val="00F110C9"/>
    <w:rsid w:val="00F11270"/>
    <w:rsid w:val="00F11942"/>
    <w:rsid w:val="00F11E6B"/>
    <w:rsid w:val="00F12000"/>
    <w:rsid w:val="00F12AC8"/>
    <w:rsid w:val="00F145E4"/>
    <w:rsid w:val="00F233ED"/>
    <w:rsid w:val="00F238C3"/>
    <w:rsid w:val="00F25D33"/>
    <w:rsid w:val="00F27538"/>
    <w:rsid w:val="00F32294"/>
    <w:rsid w:val="00F32667"/>
    <w:rsid w:val="00F33C13"/>
    <w:rsid w:val="00F33D19"/>
    <w:rsid w:val="00F360A0"/>
    <w:rsid w:val="00F37138"/>
    <w:rsid w:val="00F45058"/>
    <w:rsid w:val="00F46753"/>
    <w:rsid w:val="00F4776A"/>
    <w:rsid w:val="00F50462"/>
    <w:rsid w:val="00F511BB"/>
    <w:rsid w:val="00F542BA"/>
    <w:rsid w:val="00F55DD0"/>
    <w:rsid w:val="00F563F0"/>
    <w:rsid w:val="00F5656B"/>
    <w:rsid w:val="00F57085"/>
    <w:rsid w:val="00F57A47"/>
    <w:rsid w:val="00F64163"/>
    <w:rsid w:val="00F667BA"/>
    <w:rsid w:val="00F67264"/>
    <w:rsid w:val="00F677DC"/>
    <w:rsid w:val="00F70385"/>
    <w:rsid w:val="00F70727"/>
    <w:rsid w:val="00F722CD"/>
    <w:rsid w:val="00F7395A"/>
    <w:rsid w:val="00F75800"/>
    <w:rsid w:val="00F77113"/>
    <w:rsid w:val="00F80469"/>
    <w:rsid w:val="00F8316C"/>
    <w:rsid w:val="00F8482D"/>
    <w:rsid w:val="00F84FC9"/>
    <w:rsid w:val="00F852C7"/>
    <w:rsid w:val="00F85C75"/>
    <w:rsid w:val="00F86F99"/>
    <w:rsid w:val="00F87C7C"/>
    <w:rsid w:val="00F87F87"/>
    <w:rsid w:val="00F9011E"/>
    <w:rsid w:val="00F91BB3"/>
    <w:rsid w:val="00F92231"/>
    <w:rsid w:val="00F9734E"/>
    <w:rsid w:val="00FA0435"/>
    <w:rsid w:val="00FA3FEA"/>
    <w:rsid w:val="00FA5561"/>
    <w:rsid w:val="00FA55D8"/>
    <w:rsid w:val="00FB119E"/>
    <w:rsid w:val="00FB2F09"/>
    <w:rsid w:val="00FB4A6B"/>
    <w:rsid w:val="00FB5E23"/>
    <w:rsid w:val="00FB5EB2"/>
    <w:rsid w:val="00FB5F51"/>
    <w:rsid w:val="00FB69CC"/>
    <w:rsid w:val="00FB74C7"/>
    <w:rsid w:val="00FB7A5F"/>
    <w:rsid w:val="00FB7EB5"/>
    <w:rsid w:val="00FC0238"/>
    <w:rsid w:val="00FC200C"/>
    <w:rsid w:val="00FC3AC9"/>
    <w:rsid w:val="00FC422F"/>
    <w:rsid w:val="00FC43A0"/>
    <w:rsid w:val="00FC5332"/>
    <w:rsid w:val="00FC616E"/>
    <w:rsid w:val="00FC66DF"/>
    <w:rsid w:val="00FD27AB"/>
    <w:rsid w:val="00FD2D74"/>
    <w:rsid w:val="00FD304F"/>
    <w:rsid w:val="00FD3D19"/>
    <w:rsid w:val="00FD52F4"/>
    <w:rsid w:val="00FD78BE"/>
    <w:rsid w:val="00FE1DFA"/>
    <w:rsid w:val="00FE47A0"/>
    <w:rsid w:val="00FE5411"/>
    <w:rsid w:val="00FE55DF"/>
    <w:rsid w:val="00FE695E"/>
    <w:rsid w:val="00FF22CE"/>
    <w:rsid w:val="00FF3071"/>
    <w:rsid w:val="00FF374C"/>
    <w:rsid w:val="00FF3CBE"/>
    <w:rsid w:val="00FF43AB"/>
    <w:rsid w:val="00FF4546"/>
    <w:rsid w:val="00FF56A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7169"/>
    <o:shapelayout v:ext="edit">
      <o:idmap v:ext="edit" data="1"/>
    </o:shapelayout>
  </w:shapeDefaults>
  <w:decimalSymbol w:val="."/>
  <w:listSeparator w:val=","/>
  <w14:docId w14:val="306513CC"/>
  <w15:docId w15:val="{3007D667-C29D-473F-95FC-0827C55A6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CA"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258"/>
    <w:rPr>
      <w:rFonts w:ascii="Times New Roman" w:hAnsi="Times New Roman"/>
      <w:lang w:val="en-GB" w:eastAsia="en-US"/>
    </w:rPr>
  </w:style>
  <w:style w:type="paragraph" w:styleId="Heading1">
    <w:name w:val="heading 1"/>
    <w:basedOn w:val="Normal"/>
    <w:next w:val="Normal"/>
    <w:link w:val="Heading1Char"/>
    <w:qFormat/>
    <w:rsid w:val="00EC313A"/>
    <w:pPr>
      <w:spacing w:before="240"/>
      <w:outlineLvl w:val="0"/>
    </w:pPr>
    <w:rPr>
      <w:rFonts w:ascii="Univers (W1)" w:hAnsi="Univers (W1)"/>
      <w:b/>
      <w:sz w:val="24"/>
      <w:u w:val="single"/>
      <w:lang w:val="en-US"/>
    </w:rPr>
  </w:style>
  <w:style w:type="paragraph" w:styleId="Heading2">
    <w:name w:val="heading 2"/>
    <w:basedOn w:val="Normal"/>
    <w:next w:val="Normal"/>
    <w:link w:val="Heading2Char"/>
    <w:qFormat/>
    <w:rsid w:val="00EC313A"/>
    <w:pPr>
      <w:spacing w:before="120"/>
      <w:outlineLvl w:val="1"/>
    </w:pPr>
    <w:rPr>
      <w:rFonts w:ascii="Univers (W1)" w:hAnsi="Univers (W1)"/>
      <w:b/>
      <w:sz w:val="24"/>
      <w:lang w:val="en-US"/>
    </w:rPr>
  </w:style>
  <w:style w:type="paragraph" w:styleId="Heading3">
    <w:name w:val="heading 3"/>
    <w:basedOn w:val="Normal"/>
    <w:next w:val="Normal"/>
    <w:link w:val="Heading3Char"/>
    <w:qFormat/>
    <w:rsid w:val="00EC313A"/>
    <w:pPr>
      <w:tabs>
        <w:tab w:val="num" w:pos="720"/>
      </w:tabs>
      <w:ind w:left="720" w:hanging="720"/>
      <w:outlineLvl w:val="2"/>
    </w:pPr>
    <w:rPr>
      <w:rFonts w:ascii="CG Times (W1)" w:hAnsi="CG Times (W1)"/>
      <w:b/>
      <w:sz w:val="24"/>
      <w:lang w:val="en-US"/>
    </w:rPr>
  </w:style>
  <w:style w:type="paragraph" w:styleId="Heading4">
    <w:name w:val="heading 4"/>
    <w:basedOn w:val="Normal"/>
    <w:next w:val="Normal"/>
    <w:link w:val="Heading4Char"/>
    <w:uiPriority w:val="9"/>
    <w:unhideWhenUsed/>
    <w:qFormat/>
    <w:rsid w:val="006E06E8"/>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C313A"/>
    <w:rPr>
      <w:rFonts w:ascii="Univers (W1)" w:hAnsi="Univers (W1)"/>
      <w:b/>
      <w:sz w:val="20"/>
      <w:u w:val="single"/>
    </w:rPr>
  </w:style>
  <w:style w:type="character" w:customStyle="1" w:styleId="Heading2Char">
    <w:name w:val="Heading 2 Char"/>
    <w:link w:val="Heading2"/>
    <w:locked/>
    <w:rsid w:val="00EC313A"/>
    <w:rPr>
      <w:rFonts w:ascii="Univers (W1)" w:hAnsi="Univers (W1)"/>
      <w:b/>
      <w:sz w:val="20"/>
    </w:rPr>
  </w:style>
  <w:style w:type="character" w:customStyle="1" w:styleId="Heading3Char">
    <w:name w:val="Heading 3 Char"/>
    <w:link w:val="Heading3"/>
    <w:locked/>
    <w:rsid w:val="00EC313A"/>
    <w:rPr>
      <w:rFonts w:ascii="CG Times (W1)" w:hAnsi="CG Times (W1)"/>
      <w:b/>
      <w:sz w:val="20"/>
    </w:rPr>
  </w:style>
  <w:style w:type="paragraph" w:styleId="TOC3">
    <w:name w:val="toc 3"/>
    <w:basedOn w:val="Normal"/>
    <w:next w:val="Normal"/>
    <w:uiPriority w:val="39"/>
    <w:rsid w:val="00EC313A"/>
    <w:pPr>
      <w:tabs>
        <w:tab w:val="left" w:leader="dot" w:pos="9000"/>
        <w:tab w:val="right" w:pos="9360"/>
      </w:tabs>
      <w:ind w:left="2160" w:right="720" w:hanging="720"/>
    </w:pPr>
    <w:rPr>
      <w:lang w:val="en-US"/>
    </w:rPr>
  </w:style>
  <w:style w:type="paragraph" w:styleId="TOC2">
    <w:name w:val="toc 2"/>
    <w:basedOn w:val="Normal"/>
    <w:next w:val="Normal"/>
    <w:uiPriority w:val="39"/>
    <w:rsid w:val="00EC313A"/>
    <w:pPr>
      <w:tabs>
        <w:tab w:val="left" w:leader="dot" w:pos="9000"/>
        <w:tab w:val="right" w:pos="9360"/>
      </w:tabs>
      <w:ind w:left="1440" w:right="720" w:hanging="720"/>
    </w:pPr>
    <w:rPr>
      <w:lang w:val="en-US"/>
    </w:rPr>
  </w:style>
  <w:style w:type="paragraph" w:styleId="TOC1">
    <w:name w:val="toc 1"/>
    <w:basedOn w:val="Normal"/>
    <w:next w:val="Normal"/>
    <w:uiPriority w:val="39"/>
    <w:rsid w:val="00EC313A"/>
    <w:pPr>
      <w:tabs>
        <w:tab w:val="left" w:leader="dot" w:pos="9000"/>
        <w:tab w:val="right" w:pos="9360"/>
      </w:tabs>
      <w:spacing w:before="480"/>
      <w:ind w:left="720" w:right="720" w:hanging="720"/>
    </w:pPr>
    <w:rPr>
      <w:lang w:val="en-US"/>
    </w:rPr>
  </w:style>
  <w:style w:type="paragraph" w:styleId="Header">
    <w:name w:val="header"/>
    <w:basedOn w:val="Normal"/>
    <w:link w:val="HeaderChar"/>
    <w:uiPriority w:val="99"/>
    <w:rsid w:val="00EC313A"/>
    <w:pPr>
      <w:tabs>
        <w:tab w:val="center" w:pos="4320"/>
        <w:tab w:val="right" w:pos="8640"/>
      </w:tabs>
    </w:pPr>
  </w:style>
  <w:style w:type="character" w:customStyle="1" w:styleId="HeaderChar">
    <w:name w:val="Header Char"/>
    <w:link w:val="Header"/>
    <w:uiPriority w:val="99"/>
    <w:locked/>
    <w:rsid w:val="00EC313A"/>
    <w:rPr>
      <w:rFonts w:ascii="Times New Roman" w:hAnsi="Times New Roman"/>
      <w:sz w:val="20"/>
      <w:lang w:val="en-GB"/>
    </w:rPr>
  </w:style>
  <w:style w:type="paragraph" w:styleId="BodyText">
    <w:name w:val="Body Text"/>
    <w:basedOn w:val="Normal"/>
    <w:link w:val="BodyTextChar"/>
    <w:rsid w:val="00EC313A"/>
    <w:pPr>
      <w:tabs>
        <w:tab w:val="left" w:pos="-1440"/>
        <w:tab w:val="left" w:pos="-720"/>
      </w:tabs>
      <w:ind w:right="828"/>
    </w:pPr>
  </w:style>
  <w:style w:type="character" w:customStyle="1" w:styleId="BodyTextChar">
    <w:name w:val="Body Text Char"/>
    <w:link w:val="BodyText"/>
    <w:locked/>
    <w:rsid w:val="00EC313A"/>
    <w:rPr>
      <w:rFonts w:ascii="Times New Roman" w:hAnsi="Times New Roman"/>
      <w:sz w:val="20"/>
      <w:lang w:val="en-GB"/>
    </w:rPr>
  </w:style>
  <w:style w:type="table" w:styleId="TableGrid">
    <w:name w:val="Table Grid"/>
    <w:basedOn w:val="TableNormal"/>
    <w:rsid w:val="00EC313A"/>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C313A"/>
    <w:rPr>
      <w:color w:val="0000FF"/>
      <w:u w:val="single"/>
    </w:rPr>
  </w:style>
  <w:style w:type="paragraph" w:styleId="BalloonText">
    <w:name w:val="Balloon Text"/>
    <w:basedOn w:val="Normal"/>
    <w:link w:val="BalloonTextChar"/>
    <w:semiHidden/>
    <w:unhideWhenUsed/>
    <w:rsid w:val="00EC313A"/>
    <w:rPr>
      <w:rFonts w:ascii="Tahoma" w:hAnsi="Tahoma" w:cs="Tahoma"/>
      <w:sz w:val="16"/>
      <w:szCs w:val="16"/>
    </w:rPr>
  </w:style>
  <w:style w:type="character" w:customStyle="1" w:styleId="BalloonTextChar">
    <w:name w:val="Balloon Text Char"/>
    <w:link w:val="BalloonText"/>
    <w:semiHidden/>
    <w:locked/>
    <w:rsid w:val="00EC313A"/>
    <w:rPr>
      <w:rFonts w:ascii="Tahoma" w:hAnsi="Tahoma"/>
      <w:sz w:val="16"/>
      <w:lang w:val="en-GB"/>
    </w:rPr>
  </w:style>
  <w:style w:type="paragraph" w:styleId="Footer">
    <w:name w:val="footer"/>
    <w:basedOn w:val="Normal"/>
    <w:link w:val="FooterChar"/>
    <w:unhideWhenUsed/>
    <w:rsid w:val="00810CAD"/>
    <w:pPr>
      <w:tabs>
        <w:tab w:val="center" w:pos="4680"/>
        <w:tab w:val="right" w:pos="9360"/>
      </w:tabs>
    </w:pPr>
  </w:style>
  <w:style w:type="character" w:customStyle="1" w:styleId="FooterChar">
    <w:name w:val="Footer Char"/>
    <w:link w:val="Footer"/>
    <w:locked/>
    <w:rsid w:val="00810CAD"/>
    <w:rPr>
      <w:rFonts w:ascii="Times New Roman" w:hAnsi="Times New Roman"/>
      <w:sz w:val="20"/>
      <w:lang w:val="en-GB"/>
    </w:rPr>
  </w:style>
  <w:style w:type="paragraph" w:customStyle="1" w:styleId="DocRevNum">
    <w:name w:val="DocRevNum"/>
    <w:basedOn w:val="Normal"/>
    <w:qFormat/>
    <w:rsid w:val="000D0A70"/>
    <w:pPr>
      <w:tabs>
        <w:tab w:val="left" w:pos="990"/>
        <w:tab w:val="center" w:pos="4680"/>
      </w:tabs>
      <w:suppressAutoHyphens/>
      <w:ind w:left="540" w:hanging="720"/>
    </w:pPr>
    <w:rPr>
      <w:noProof/>
      <w:lang w:val="en-US"/>
    </w:rPr>
  </w:style>
  <w:style w:type="paragraph" w:customStyle="1" w:styleId="DocDate">
    <w:name w:val="DocDate"/>
    <w:basedOn w:val="DocRevNum"/>
    <w:qFormat/>
    <w:rsid w:val="000D0A70"/>
  </w:style>
  <w:style w:type="paragraph" w:customStyle="1" w:styleId="DocDateOriginal">
    <w:name w:val="DocDateOriginal"/>
    <w:qFormat/>
    <w:rsid w:val="004C2F64"/>
    <w:pPr>
      <w:jc w:val="right"/>
    </w:pPr>
    <w:rPr>
      <w:rFonts w:ascii="Arial" w:hAnsi="Arial"/>
      <w:noProof/>
      <w:sz w:val="18"/>
      <w:lang w:val="en-US" w:eastAsia="en-US"/>
    </w:rPr>
  </w:style>
  <w:style w:type="paragraph" w:styleId="ListParagraph">
    <w:name w:val="List Paragraph"/>
    <w:basedOn w:val="Normal"/>
    <w:uiPriority w:val="34"/>
    <w:qFormat/>
    <w:rsid w:val="00B2226F"/>
    <w:pPr>
      <w:ind w:left="720"/>
    </w:pPr>
    <w:rPr>
      <w:rFonts w:ascii="Calibri" w:eastAsia="Calibri" w:hAnsi="Calibri" w:cs="Calibri"/>
      <w:sz w:val="22"/>
      <w:szCs w:val="22"/>
      <w:lang w:val="en-US"/>
    </w:rPr>
  </w:style>
  <w:style w:type="character" w:styleId="CommentReference">
    <w:name w:val="annotation reference"/>
    <w:uiPriority w:val="99"/>
    <w:semiHidden/>
    <w:unhideWhenUsed/>
    <w:rsid w:val="00792D89"/>
    <w:rPr>
      <w:sz w:val="16"/>
      <w:szCs w:val="16"/>
    </w:rPr>
  </w:style>
  <w:style w:type="paragraph" w:styleId="CommentText">
    <w:name w:val="annotation text"/>
    <w:basedOn w:val="Normal"/>
    <w:link w:val="CommentTextChar"/>
    <w:uiPriority w:val="99"/>
    <w:semiHidden/>
    <w:unhideWhenUsed/>
    <w:rsid w:val="00792D89"/>
  </w:style>
  <w:style w:type="character" w:customStyle="1" w:styleId="CommentTextChar">
    <w:name w:val="Comment Text Char"/>
    <w:link w:val="CommentText"/>
    <w:uiPriority w:val="99"/>
    <w:semiHidden/>
    <w:rsid w:val="00792D89"/>
    <w:rPr>
      <w:rFonts w:ascii="Times New Roman" w:hAnsi="Times New Roman"/>
      <w:lang w:val="en-GB"/>
    </w:rPr>
  </w:style>
  <w:style w:type="character" w:customStyle="1" w:styleId="Heading4Char">
    <w:name w:val="Heading 4 Char"/>
    <w:link w:val="Heading4"/>
    <w:uiPriority w:val="9"/>
    <w:rsid w:val="006E06E8"/>
    <w:rPr>
      <w:rFonts w:ascii="Calibri" w:eastAsia="Times New Roman" w:hAnsi="Calibri" w:cs="Times New Roman"/>
      <w:b/>
      <w:bCs/>
      <w:sz w:val="28"/>
      <w:szCs w:val="28"/>
      <w:lang w:val="en-GB"/>
    </w:rPr>
  </w:style>
  <w:style w:type="paragraph" w:styleId="Caption">
    <w:name w:val="caption"/>
    <w:basedOn w:val="Normal"/>
    <w:next w:val="Normal"/>
    <w:qFormat/>
    <w:rsid w:val="006E06E8"/>
    <w:pPr>
      <w:overflowPunct w:val="0"/>
      <w:autoSpaceDE w:val="0"/>
      <w:autoSpaceDN w:val="0"/>
      <w:adjustRightInd w:val="0"/>
      <w:spacing w:before="180" w:after="180"/>
      <w:jc w:val="center"/>
      <w:textAlignment w:val="baseline"/>
    </w:pPr>
    <w:rPr>
      <w:rFonts w:ascii="Arial Narrow" w:hAnsi="Arial Narrow"/>
      <w:b/>
      <w:color w:val="000000"/>
      <w:sz w:val="24"/>
      <w:szCs w:val="24"/>
      <w:lang w:val="en-US"/>
    </w:rPr>
  </w:style>
  <w:style w:type="paragraph" w:styleId="TOC4">
    <w:name w:val="toc 4"/>
    <w:basedOn w:val="Normal"/>
    <w:next w:val="Normal"/>
    <w:autoRedefine/>
    <w:uiPriority w:val="39"/>
    <w:unhideWhenUsed/>
    <w:rsid w:val="00385E12"/>
    <w:pPr>
      <w:ind w:left="600"/>
    </w:pPr>
  </w:style>
  <w:style w:type="paragraph" w:styleId="TOCHeading">
    <w:name w:val="TOC Heading"/>
    <w:basedOn w:val="Heading1"/>
    <w:next w:val="Normal"/>
    <w:uiPriority w:val="39"/>
    <w:semiHidden/>
    <w:unhideWhenUsed/>
    <w:qFormat/>
    <w:rsid w:val="00673ABA"/>
    <w:pPr>
      <w:keepNext/>
      <w:keepLines/>
      <w:spacing w:before="480" w:line="276" w:lineRule="auto"/>
      <w:outlineLvl w:val="9"/>
    </w:pPr>
    <w:rPr>
      <w:rFonts w:asciiTheme="majorHAnsi" w:eastAsiaTheme="majorEastAsia" w:hAnsiTheme="majorHAnsi" w:cstheme="majorBidi"/>
      <w:bCs/>
      <w:color w:val="365F91" w:themeColor="accent1" w:themeShade="BF"/>
      <w:sz w:val="28"/>
      <w:szCs w:val="28"/>
      <w:u w:val="none"/>
    </w:rPr>
  </w:style>
  <w:style w:type="paragraph" w:customStyle="1" w:styleId="Computer">
    <w:name w:val="Computer"/>
    <w:basedOn w:val="Normal"/>
    <w:link w:val="ComputerChar"/>
    <w:rsid w:val="003B385F"/>
    <w:pPr>
      <w:pBdr>
        <w:top w:val="single" w:sz="8" w:space="1" w:color="auto"/>
        <w:left w:val="single" w:sz="8" w:space="4" w:color="auto"/>
        <w:bottom w:val="single" w:sz="8" w:space="1" w:color="auto"/>
        <w:right w:val="single" w:sz="8" w:space="4" w:color="auto"/>
      </w:pBdr>
      <w:ind w:left="432"/>
    </w:pPr>
    <w:rPr>
      <w:rFonts w:ascii="Courier New" w:hAnsi="Courier New"/>
      <w:color w:val="000000"/>
      <w:sz w:val="18"/>
      <w:szCs w:val="24"/>
      <w:lang w:val="en-CA"/>
    </w:rPr>
  </w:style>
  <w:style w:type="character" w:customStyle="1" w:styleId="ComputerChar">
    <w:name w:val="Computer Char"/>
    <w:link w:val="Computer"/>
    <w:rsid w:val="003B385F"/>
    <w:rPr>
      <w:rFonts w:ascii="Courier New" w:hAnsi="Courier New"/>
      <w:color w:val="000000"/>
      <w:sz w:val="18"/>
      <w:szCs w:val="24"/>
      <w:lang w:eastAsia="en-US"/>
    </w:rPr>
  </w:style>
  <w:style w:type="numbering" w:customStyle="1" w:styleId="NoList1">
    <w:name w:val="No List1"/>
    <w:next w:val="NoList"/>
    <w:uiPriority w:val="99"/>
    <w:semiHidden/>
    <w:unhideWhenUsed/>
    <w:rsid w:val="003A0812"/>
  </w:style>
  <w:style w:type="table" w:customStyle="1" w:styleId="TableGrid1">
    <w:name w:val="Table Grid1"/>
    <w:basedOn w:val="TableNormal"/>
    <w:next w:val="TableGrid"/>
    <w:rsid w:val="003A081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34751"/>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834751"/>
    <w:rPr>
      <w:rFonts w:asciiTheme="minorHAnsi" w:eastAsiaTheme="minorEastAsia" w:hAnsiTheme="minorHAnsi" w:cstheme="minorBidi"/>
      <w:sz w:val="22"/>
      <w:szCs w:val="22"/>
      <w:lang w:val="en-US" w:eastAsia="en-US"/>
    </w:rPr>
  </w:style>
  <w:style w:type="paragraph" w:customStyle="1" w:styleId="CodeBlock">
    <w:name w:val="Code Block"/>
    <w:basedOn w:val="Normal"/>
    <w:link w:val="CodeBlockChar"/>
    <w:qFormat/>
    <w:rsid w:val="004B55FB"/>
    <w:pPr>
      <w:framePr w:wrap="around" w:vAnchor="text" w:hAnchor="text" w:y="1"/>
    </w:pPr>
    <w:rPr>
      <w:rFonts w:ascii="Courier New" w:hAnsi="Courier New" w:cs="Courier New"/>
      <w:noProof/>
      <w:lang w:val="en-US"/>
    </w:rPr>
  </w:style>
  <w:style w:type="character" w:customStyle="1" w:styleId="CodeBlockChar">
    <w:name w:val="Code Block Char"/>
    <w:basedOn w:val="DefaultParagraphFont"/>
    <w:link w:val="CodeBlock"/>
    <w:rsid w:val="004B55FB"/>
    <w:rPr>
      <w:rFonts w:ascii="Courier New" w:hAnsi="Courier New" w:cs="Courier New"/>
      <w:noProof/>
      <w:lang w:val="en-US" w:eastAsia="en-US"/>
    </w:rPr>
  </w:style>
  <w:style w:type="table" w:styleId="TableGridLight">
    <w:name w:val="Grid Table Light"/>
    <w:basedOn w:val="TableNormal"/>
    <w:uiPriority w:val="40"/>
    <w:rsid w:val="007F45E3"/>
    <w:rPr>
      <w:rFonts w:asciiTheme="minorHAnsi" w:eastAsiaTheme="minorHAnsi" w:hAnsiTheme="minorHAnsi" w:cstheme="minorBidi"/>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61599">
      <w:bodyDiv w:val="1"/>
      <w:marLeft w:val="0"/>
      <w:marRight w:val="0"/>
      <w:marTop w:val="0"/>
      <w:marBottom w:val="0"/>
      <w:divBdr>
        <w:top w:val="none" w:sz="0" w:space="0" w:color="auto"/>
        <w:left w:val="none" w:sz="0" w:space="0" w:color="auto"/>
        <w:bottom w:val="none" w:sz="0" w:space="0" w:color="auto"/>
        <w:right w:val="none" w:sz="0" w:space="0" w:color="auto"/>
      </w:divBdr>
    </w:div>
    <w:div w:id="33773518">
      <w:bodyDiv w:val="1"/>
      <w:marLeft w:val="0"/>
      <w:marRight w:val="0"/>
      <w:marTop w:val="0"/>
      <w:marBottom w:val="0"/>
      <w:divBdr>
        <w:top w:val="none" w:sz="0" w:space="0" w:color="auto"/>
        <w:left w:val="none" w:sz="0" w:space="0" w:color="auto"/>
        <w:bottom w:val="none" w:sz="0" w:space="0" w:color="auto"/>
        <w:right w:val="none" w:sz="0" w:space="0" w:color="auto"/>
      </w:divBdr>
    </w:div>
    <w:div w:id="128058549">
      <w:bodyDiv w:val="1"/>
      <w:marLeft w:val="0"/>
      <w:marRight w:val="0"/>
      <w:marTop w:val="0"/>
      <w:marBottom w:val="0"/>
      <w:divBdr>
        <w:top w:val="none" w:sz="0" w:space="0" w:color="auto"/>
        <w:left w:val="none" w:sz="0" w:space="0" w:color="auto"/>
        <w:bottom w:val="none" w:sz="0" w:space="0" w:color="auto"/>
        <w:right w:val="none" w:sz="0" w:space="0" w:color="auto"/>
      </w:divBdr>
    </w:div>
    <w:div w:id="148601460">
      <w:bodyDiv w:val="1"/>
      <w:marLeft w:val="0"/>
      <w:marRight w:val="0"/>
      <w:marTop w:val="0"/>
      <w:marBottom w:val="0"/>
      <w:divBdr>
        <w:top w:val="none" w:sz="0" w:space="0" w:color="auto"/>
        <w:left w:val="none" w:sz="0" w:space="0" w:color="auto"/>
        <w:bottom w:val="none" w:sz="0" w:space="0" w:color="auto"/>
        <w:right w:val="none" w:sz="0" w:space="0" w:color="auto"/>
      </w:divBdr>
    </w:div>
    <w:div w:id="157812061">
      <w:bodyDiv w:val="1"/>
      <w:marLeft w:val="0"/>
      <w:marRight w:val="0"/>
      <w:marTop w:val="0"/>
      <w:marBottom w:val="0"/>
      <w:divBdr>
        <w:top w:val="none" w:sz="0" w:space="0" w:color="auto"/>
        <w:left w:val="none" w:sz="0" w:space="0" w:color="auto"/>
        <w:bottom w:val="none" w:sz="0" w:space="0" w:color="auto"/>
        <w:right w:val="none" w:sz="0" w:space="0" w:color="auto"/>
      </w:divBdr>
    </w:div>
    <w:div w:id="178469985">
      <w:bodyDiv w:val="1"/>
      <w:marLeft w:val="0"/>
      <w:marRight w:val="0"/>
      <w:marTop w:val="0"/>
      <w:marBottom w:val="0"/>
      <w:divBdr>
        <w:top w:val="none" w:sz="0" w:space="0" w:color="auto"/>
        <w:left w:val="none" w:sz="0" w:space="0" w:color="auto"/>
        <w:bottom w:val="none" w:sz="0" w:space="0" w:color="auto"/>
        <w:right w:val="none" w:sz="0" w:space="0" w:color="auto"/>
      </w:divBdr>
    </w:div>
    <w:div w:id="185101489">
      <w:bodyDiv w:val="1"/>
      <w:marLeft w:val="0"/>
      <w:marRight w:val="0"/>
      <w:marTop w:val="0"/>
      <w:marBottom w:val="0"/>
      <w:divBdr>
        <w:top w:val="none" w:sz="0" w:space="0" w:color="auto"/>
        <w:left w:val="none" w:sz="0" w:space="0" w:color="auto"/>
        <w:bottom w:val="none" w:sz="0" w:space="0" w:color="auto"/>
        <w:right w:val="none" w:sz="0" w:space="0" w:color="auto"/>
      </w:divBdr>
    </w:div>
    <w:div w:id="224534789">
      <w:bodyDiv w:val="1"/>
      <w:marLeft w:val="0"/>
      <w:marRight w:val="0"/>
      <w:marTop w:val="0"/>
      <w:marBottom w:val="0"/>
      <w:divBdr>
        <w:top w:val="none" w:sz="0" w:space="0" w:color="auto"/>
        <w:left w:val="none" w:sz="0" w:space="0" w:color="auto"/>
        <w:bottom w:val="none" w:sz="0" w:space="0" w:color="auto"/>
        <w:right w:val="none" w:sz="0" w:space="0" w:color="auto"/>
      </w:divBdr>
    </w:div>
    <w:div w:id="292297439">
      <w:bodyDiv w:val="1"/>
      <w:marLeft w:val="0"/>
      <w:marRight w:val="0"/>
      <w:marTop w:val="0"/>
      <w:marBottom w:val="0"/>
      <w:divBdr>
        <w:top w:val="none" w:sz="0" w:space="0" w:color="auto"/>
        <w:left w:val="none" w:sz="0" w:space="0" w:color="auto"/>
        <w:bottom w:val="none" w:sz="0" w:space="0" w:color="auto"/>
        <w:right w:val="none" w:sz="0" w:space="0" w:color="auto"/>
      </w:divBdr>
    </w:div>
    <w:div w:id="333529634">
      <w:bodyDiv w:val="1"/>
      <w:marLeft w:val="0"/>
      <w:marRight w:val="0"/>
      <w:marTop w:val="0"/>
      <w:marBottom w:val="0"/>
      <w:divBdr>
        <w:top w:val="none" w:sz="0" w:space="0" w:color="auto"/>
        <w:left w:val="none" w:sz="0" w:space="0" w:color="auto"/>
        <w:bottom w:val="none" w:sz="0" w:space="0" w:color="auto"/>
        <w:right w:val="none" w:sz="0" w:space="0" w:color="auto"/>
      </w:divBdr>
    </w:div>
    <w:div w:id="338194513">
      <w:bodyDiv w:val="1"/>
      <w:marLeft w:val="0"/>
      <w:marRight w:val="0"/>
      <w:marTop w:val="0"/>
      <w:marBottom w:val="0"/>
      <w:divBdr>
        <w:top w:val="none" w:sz="0" w:space="0" w:color="auto"/>
        <w:left w:val="none" w:sz="0" w:space="0" w:color="auto"/>
        <w:bottom w:val="none" w:sz="0" w:space="0" w:color="auto"/>
        <w:right w:val="none" w:sz="0" w:space="0" w:color="auto"/>
      </w:divBdr>
    </w:div>
    <w:div w:id="346251015">
      <w:bodyDiv w:val="1"/>
      <w:marLeft w:val="0"/>
      <w:marRight w:val="0"/>
      <w:marTop w:val="0"/>
      <w:marBottom w:val="0"/>
      <w:divBdr>
        <w:top w:val="none" w:sz="0" w:space="0" w:color="auto"/>
        <w:left w:val="none" w:sz="0" w:space="0" w:color="auto"/>
        <w:bottom w:val="none" w:sz="0" w:space="0" w:color="auto"/>
        <w:right w:val="none" w:sz="0" w:space="0" w:color="auto"/>
      </w:divBdr>
    </w:div>
    <w:div w:id="397216091">
      <w:bodyDiv w:val="1"/>
      <w:marLeft w:val="0"/>
      <w:marRight w:val="0"/>
      <w:marTop w:val="0"/>
      <w:marBottom w:val="0"/>
      <w:divBdr>
        <w:top w:val="none" w:sz="0" w:space="0" w:color="auto"/>
        <w:left w:val="none" w:sz="0" w:space="0" w:color="auto"/>
        <w:bottom w:val="none" w:sz="0" w:space="0" w:color="auto"/>
        <w:right w:val="none" w:sz="0" w:space="0" w:color="auto"/>
      </w:divBdr>
    </w:div>
    <w:div w:id="418714711">
      <w:bodyDiv w:val="1"/>
      <w:marLeft w:val="0"/>
      <w:marRight w:val="0"/>
      <w:marTop w:val="0"/>
      <w:marBottom w:val="0"/>
      <w:divBdr>
        <w:top w:val="none" w:sz="0" w:space="0" w:color="auto"/>
        <w:left w:val="none" w:sz="0" w:space="0" w:color="auto"/>
        <w:bottom w:val="none" w:sz="0" w:space="0" w:color="auto"/>
        <w:right w:val="none" w:sz="0" w:space="0" w:color="auto"/>
      </w:divBdr>
    </w:div>
    <w:div w:id="444931045">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5663401">
      <w:bodyDiv w:val="1"/>
      <w:marLeft w:val="0"/>
      <w:marRight w:val="0"/>
      <w:marTop w:val="0"/>
      <w:marBottom w:val="0"/>
      <w:divBdr>
        <w:top w:val="none" w:sz="0" w:space="0" w:color="auto"/>
        <w:left w:val="none" w:sz="0" w:space="0" w:color="auto"/>
        <w:bottom w:val="none" w:sz="0" w:space="0" w:color="auto"/>
        <w:right w:val="none" w:sz="0" w:space="0" w:color="auto"/>
      </w:divBdr>
    </w:div>
    <w:div w:id="469782546">
      <w:bodyDiv w:val="1"/>
      <w:marLeft w:val="0"/>
      <w:marRight w:val="0"/>
      <w:marTop w:val="0"/>
      <w:marBottom w:val="0"/>
      <w:divBdr>
        <w:top w:val="none" w:sz="0" w:space="0" w:color="auto"/>
        <w:left w:val="none" w:sz="0" w:space="0" w:color="auto"/>
        <w:bottom w:val="none" w:sz="0" w:space="0" w:color="auto"/>
        <w:right w:val="none" w:sz="0" w:space="0" w:color="auto"/>
      </w:divBdr>
    </w:div>
    <w:div w:id="512888483">
      <w:bodyDiv w:val="1"/>
      <w:marLeft w:val="0"/>
      <w:marRight w:val="0"/>
      <w:marTop w:val="0"/>
      <w:marBottom w:val="0"/>
      <w:divBdr>
        <w:top w:val="none" w:sz="0" w:space="0" w:color="auto"/>
        <w:left w:val="none" w:sz="0" w:space="0" w:color="auto"/>
        <w:bottom w:val="none" w:sz="0" w:space="0" w:color="auto"/>
        <w:right w:val="none" w:sz="0" w:space="0" w:color="auto"/>
      </w:divBdr>
    </w:div>
    <w:div w:id="531067337">
      <w:bodyDiv w:val="1"/>
      <w:marLeft w:val="0"/>
      <w:marRight w:val="0"/>
      <w:marTop w:val="0"/>
      <w:marBottom w:val="0"/>
      <w:divBdr>
        <w:top w:val="none" w:sz="0" w:space="0" w:color="auto"/>
        <w:left w:val="none" w:sz="0" w:space="0" w:color="auto"/>
        <w:bottom w:val="none" w:sz="0" w:space="0" w:color="auto"/>
        <w:right w:val="none" w:sz="0" w:space="0" w:color="auto"/>
      </w:divBdr>
    </w:div>
    <w:div w:id="560336244">
      <w:bodyDiv w:val="1"/>
      <w:marLeft w:val="0"/>
      <w:marRight w:val="0"/>
      <w:marTop w:val="0"/>
      <w:marBottom w:val="0"/>
      <w:divBdr>
        <w:top w:val="none" w:sz="0" w:space="0" w:color="auto"/>
        <w:left w:val="none" w:sz="0" w:space="0" w:color="auto"/>
        <w:bottom w:val="none" w:sz="0" w:space="0" w:color="auto"/>
        <w:right w:val="none" w:sz="0" w:space="0" w:color="auto"/>
      </w:divBdr>
    </w:div>
    <w:div w:id="568614320">
      <w:bodyDiv w:val="1"/>
      <w:marLeft w:val="0"/>
      <w:marRight w:val="0"/>
      <w:marTop w:val="0"/>
      <w:marBottom w:val="0"/>
      <w:divBdr>
        <w:top w:val="none" w:sz="0" w:space="0" w:color="auto"/>
        <w:left w:val="none" w:sz="0" w:space="0" w:color="auto"/>
        <w:bottom w:val="none" w:sz="0" w:space="0" w:color="auto"/>
        <w:right w:val="none" w:sz="0" w:space="0" w:color="auto"/>
      </w:divBdr>
    </w:div>
    <w:div w:id="575631886">
      <w:bodyDiv w:val="1"/>
      <w:marLeft w:val="0"/>
      <w:marRight w:val="0"/>
      <w:marTop w:val="0"/>
      <w:marBottom w:val="0"/>
      <w:divBdr>
        <w:top w:val="none" w:sz="0" w:space="0" w:color="auto"/>
        <w:left w:val="none" w:sz="0" w:space="0" w:color="auto"/>
        <w:bottom w:val="none" w:sz="0" w:space="0" w:color="auto"/>
        <w:right w:val="none" w:sz="0" w:space="0" w:color="auto"/>
      </w:divBdr>
    </w:div>
    <w:div w:id="592707840">
      <w:bodyDiv w:val="1"/>
      <w:marLeft w:val="0"/>
      <w:marRight w:val="0"/>
      <w:marTop w:val="0"/>
      <w:marBottom w:val="0"/>
      <w:divBdr>
        <w:top w:val="none" w:sz="0" w:space="0" w:color="auto"/>
        <w:left w:val="none" w:sz="0" w:space="0" w:color="auto"/>
        <w:bottom w:val="none" w:sz="0" w:space="0" w:color="auto"/>
        <w:right w:val="none" w:sz="0" w:space="0" w:color="auto"/>
      </w:divBdr>
    </w:div>
    <w:div w:id="658121804">
      <w:bodyDiv w:val="1"/>
      <w:marLeft w:val="0"/>
      <w:marRight w:val="0"/>
      <w:marTop w:val="0"/>
      <w:marBottom w:val="0"/>
      <w:divBdr>
        <w:top w:val="none" w:sz="0" w:space="0" w:color="auto"/>
        <w:left w:val="none" w:sz="0" w:space="0" w:color="auto"/>
        <w:bottom w:val="none" w:sz="0" w:space="0" w:color="auto"/>
        <w:right w:val="none" w:sz="0" w:space="0" w:color="auto"/>
      </w:divBdr>
    </w:div>
    <w:div w:id="668412399">
      <w:bodyDiv w:val="1"/>
      <w:marLeft w:val="0"/>
      <w:marRight w:val="0"/>
      <w:marTop w:val="0"/>
      <w:marBottom w:val="0"/>
      <w:divBdr>
        <w:top w:val="none" w:sz="0" w:space="0" w:color="auto"/>
        <w:left w:val="none" w:sz="0" w:space="0" w:color="auto"/>
        <w:bottom w:val="none" w:sz="0" w:space="0" w:color="auto"/>
        <w:right w:val="none" w:sz="0" w:space="0" w:color="auto"/>
      </w:divBdr>
    </w:div>
    <w:div w:id="670987453">
      <w:bodyDiv w:val="1"/>
      <w:marLeft w:val="0"/>
      <w:marRight w:val="0"/>
      <w:marTop w:val="0"/>
      <w:marBottom w:val="0"/>
      <w:divBdr>
        <w:top w:val="none" w:sz="0" w:space="0" w:color="auto"/>
        <w:left w:val="none" w:sz="0" w:space="0" w:color="auto"/>
        <w:bottom w:val="none" w:sz="0" w:space="0" w:color="auto"/>
        <w:right w:val="none" w:sz="0" w:space="0" w:color="auto"/>
      </w:divBdr>
    </w:div>
    <w:div w:id="701244223">
      <w:bodyDiv w:val="1"/>
      <w:marLeft w:val="0"/>
      <w:marRight w:val="0"/>
      <w:marTop w:val="0"/>
      <w:marBottom w:val="0"/>
      <w:divBdr>
        <w:top w:val="none" w:sz="0" w:space="0" w:color="auto"/>
        <w:left w:val="none" w:sz="0" w:space="0" w:color="auto"/>
        <w:bottom w:val="none" w:sz="0" w:space="0" w:color="auto"/>
        <w:right w:val="none" w:sz="0" w:space="0" w:color="auto"/>
      </w:divBdr>
    </w:div>
    <w:div w:id="707145653">
      <w:bodyDiv w:val="1"/>
      <w:marLeft w:val="0"/>
      <w:marRight w:val="0"/>
      <w:marTop w:val="0"/>
      <w:marBottom w:val="0"/>
      <w:divBdr>
        <w:top w:val="none" w:sz="0" w:space="0" w:color="auto"/>
        <w:left w:val="none" w:sz="0" w:space="0" w:color="auto"/>
        <w:bottom w:val="none" w:sz="0" w:space="0" w:color="auto"/>
        <w:right w:val="none" w:sz="0" w:space="0" w:color="auto"/>
      </w:divBdr>
    </w:div>
    <w:div w:id="708721610">
      <w:bodyDiv w:val="1"/>
      <w:marLeft w:val="0"/>
      <w:marRight w:val="0"/>
      <w:marTop w:val="0"/>
      <w:marBottom w:val="0"/>
      <w:divBdr>
        <w:top w:val="none" w:sz="0" w:space="0" w:color="auto"/>
        <w:left w:val="none" w:sz="0" w:space="0" w:color="auto"/>
        <w:bottom w:val="none" w:sz="0" w:space="0" w:color="auto"/>
        <w:right w:val="none" w:sz="0" w:space="0" w:color="auto"/>
      </w:divBdr>
    </w:div>
    <w:div w:id="713308874">
      <w:bodyDiv w:val="1"/>
      <w:marLeft w:val="0"/>
      <w:marRight w:val="0"/>
      <w:marTop w:val="0"/>
      <w:marBottom w:val="0"/>
      <w:divBdr>
        <w:top w:val="none" w:sz="0" w:space="0" w:color="auto"/>
        <w:left w:val="none" w:sz="0" w:space="0" w:color="auto"/>
        <w:bottom w:val="none" w:sz="0" w:space="0" w:color="auto"/>
        <w:right w:val="none" w:sz="0" w:space="0" w:color="auto"/>
      </w:divBdr>
    </w:div>
    <w:div w:id="713818900">
      <w:bodyDiv w:val="1"/>
      <w:marLeft w:val="0"/>
      <w:marRight w:val="0"/>
      <w:marTop w:val="0"/>
      <w:marBottom w:val="0"/>
      <w:divBdr>
        <w:top w:val="none" w:sz="0" w:space="0" w:color="auto"/>
        <w:left w:val="none" w:sz="0" w:space="0" w:color="auto"/>
        <w:bottom w:val="none" w:sz="0" w:space="0" w:color="auto"/>
        <w:right w:val="none" w:sz="0" w:space="0" w:color="auto"/>
      </w:divBdr>
    </w:div>
    <w:div w:id="727532378">
      <w:bodyDiv w:val="1"/>
      <w:marLeft w:val="0"/>
      <w:marRight w:val="0"/>
      <w:marTop w:val="0"/>
      <w:marBottom w:val="0"/>
      <w:divBdr>
        <w:top w:val="none" w:sz="0" w:space="0" w:color="auto"/>
        <w:left w:val="none" w:sz="0" w:space="0" w:color="auto"/>
        <w:bottom w:val="none" w:sz="0" w:space="0" w:color="auto"/>
        <w:right w:val="none" w:sz="0" w:space="0" w:color="auto"/>
      </w:divBdr>
    </w:div>
    <w:div w:id="728109651">
      <w:bodyDiv w:val="1"/>
      <w:marLeft w:val="0"/>
      <w:marRight w:val="0"/>
      <w:marTop w:val="0"/>
      <w:marBottom w:val="0"/>
      <w:divBdr>
        <w:top w:val="none" w:sz="0" w:space="0" w:color="auto"/>
        <w:left w:val="none" w:sz="0" w:space="0" w:color="auto"/>
        <w:bottom w:val="none" w:sz="0" w:space="0" w:color="auto"/>
        <w:right w:val="none" w:sz="0" w:space="0" w:color="auto"/>
      </w:divBdr>
    </w:div>
    <w:div w:id="761072112">
      <w:bodyDiv w:val="1"/>
      <w:marLeft w:val="0"/>
      <w:marRight w:val="0"/>
      <w:marTop w:val="0"/>
      <w:marBottom w:val="0"/>
      <w:divBdr>
        <w:top w:val="none" w:sz="0" w:space="0" w:color="auto"/>
        <w:left w:val="none" w:sz="0" w:space="0" w:color="auto"/>
        <w:bottom w:val="none" w:sz="0" w:space="0" w:color="auto"/>
        <w:right w:val="none" w:sz="0" w:space="0" w:color="auto"/>
      </w:divBdr>
    </w:div>
    <w:div w:id="764569922">
      <w:bodyDiv w:val="1"/>
      <w:marLeft w:val="0"/>
      <w:marRight w:val="0"/>
      <w:marTop w:val="0"/>
      <w:marBottom w:val="0"/>
      <w:divBdr>
        <w:top w:val="none" w:sz="0" w:space="0" w:color="auto"/>
        <w:left w:val="none" w:sz="0" w:space="0" w:color="auto"/>
        <w:bottom w:val="none" w:sz="0" w:space="0" w:color="auto"/>
        <w:right w:val="none" w:sz="0" w:space="0" w:color="auto"/>
      </w:divBdr>
    </w:div>
    <w:div w:id="783185869">
      <w:bodyDiv w:val="1"/>
      <w:marLeft w:val="0"/>
      <w:marRight w:val="0"/>
      <w:marTop w:val="0"/>
      <w:marBottom w:val="0"/>
      <w:divBdr>
        <w:top w:val="none" w:sz="0" w:space="0" w:color="auto"/>
        <w:left w:val="none" w:sz="0" w:space="0" w:color="auto"/>
        <w:bottom w:val="none" w:sz="0" w:space="0" w:color="auto"/>
        <w:right w:val="none" w:sz="0" w:space="0" w:color="auto"/>
      </w:divBdr>
    </w:div>
    <w:div w:id="806315812">
      <w:bodyDiv w:val="1"/>
      <w:marLeft w:val="0"/>
      <w:marRight w:val="0"/>
      <w:marTop w:val="0"/>
      <w:marBottom w:val="0"/>
      <w:divBdr>
        <w:top w:val="none" w:sz="0" w:space="0" w:color="auto"/>
        <w:left w:val="none" w:sz="0" w:space="0" w:color="auto"/>
        <w:bottom w:val="none" w:sz="0" w:space="0" w:color="auto"/>
        <w:right w:val="none" w:sz="0" w:space="0" w:color="auto"/>
      </w:divBdr>
    </w:div>
    <w:div w:id="840269030">
      <w:marLeft w:val="0"/>
      <w:marRight w:val="0"/>
      <w:marTop w:val="0"/>
      <w:marBottom w:val="0"/>
      <w:divBdr>
        <w:top w:val="none" w:sz="0" w:space="0" w:color="auto"/>
        <w:left w:val="none" w:sz="0" w:space="0" w:color="auto"/>
        <w:bottom w:val="none" w:sz="0" w:space="0" w:color="auto"/>
        <w:right w:val="none" w:sz="0" w:space="0" w:color="auto"/>
      </w:divBdr>
    </w:div>
    <w:div w:id="840269031">
      <w:marLeft w:val="0"/>
      <w:marRight w:val="0"/>
      <w:marTop w:val="0"/>
      <w:marBottom w:val="0"/>
      <w:divBdr>
        <w:top w:val="none" w:sz="0" w:space="0" w:color="auto"/>
        <w:left w:val="none" w:sz="0" w:space="0" w:color="auto"/>
        <w:bottom w:val="none" w:sz="0" w:space="0" w:color="auto"/>
        <w:right w:val="none" w:sz="0" w:space="0" w:color="auto"/>
      </w:divBdr>
    </w:div>
    <w:div w:id="852917656">
      <w:bodyDiv w:val="1"/>
      <w:marLeft w:val="0"/>
      <w:marRight w:val="0"/>
      <w:marTop w:val="0"/>
      <w:marBottom w:val="0"/>
      <w:divBdr>
        <w:top w:val="none" w:sz="0" w:space="0" w:color="auto"/>
        <w:left w:val="none" w:sz="0" w:space="0" w:color="auto"/>
        <w:bottom w:val="none" w:sz="0" w:space="0" w:color="auto"/>
        <w:right w:val="none" w:sz="0" w:space="0" w:color="auto"/>
      </w:divBdr>
    </w:div>
    <w:div w:id="905187809">
      <w:bodyDiv w:val="1"/>
      <w:marLeft w:val="0"/>
      <w:marRight w:val="0"/>
      <w:marTop w:val="0"/>
      <w:marBottom w:val="0"/>
      <w:divBdr>
        <w:top w:val="none" w:sz="0" w:space="0" w:color="auto"/>
        <w:left w:val="none" w:sz="0" w:space="0" w:color="auto"/>
        <w:bottom w:val="none" w:sz="0" w:space="0" w:color="auto"/>
        <w:right w:val="none" w:sz="0" w:space="0" w:color="auto"/>
      </w:divBdr>
    </w:div>
    <w:div w:id="935478688">
      <w:bodyDiv w:val="1"/>
      <w:marLeft w:val="0"/>
      <w:marRight w:val="0"/>
      <w:marTop w:val="0"/>
      <w:marBottom w:val="0"/>
      <w:divBdr>
        <w:top w:val="none" w:sz="0" w:space="0" w:color="auto"/>
        <w:left w:val="none" w:sz="0" w:space="0" w:color="auto"/>
        <w:bottom w:val="none" w:sz="0" w:space="0" w:color="auto"/>
        <w:right w:val="none" w:sz="0" w:space="0" w:color="auto"/>
      </w:divBdr>
    </w:div>
    <w:div w:id="937638815">
      <w:bodyDiv w:val="1"/>
      <w:marLeft w:val="0"/>
      <w:marRight w:val="0"/>
      <w:marTop w:val="0"/>
      <w:marBottom w:val="0"/>
      <w:divBdr>
        <w:top w:val="none" w:sz="0" w:space="0" w:color="auto"/>
        <w:left w:val="none" w:sz="0" w:space="0" w:color="auto"/>
        <w:bottom w:val="none" w:sz="0" w:space="0" w:color="auto"/>
        <w:right w:val="none" w:sz="0" w:space="0" w:color="auto"/>
      </w:divBdr>
    </w:div>
    <w:div w:id="949506580">
      <w:bodyDiv w:val="1"/>
      <w:marLeft w:val="0"/>
      <w:marRight w:val="0"/>
      <w:marTop w:val="0"/>
      <w:marBottom w:val="0"/>
      <w:divBdr>
        <w:top w:val="none" w:sz="0" w:space="0" w:color="auto"/>
        <w:left w:val="none" w:sz="0" w:space="0" w:color="auto"/>
        <w:bottom w:val="none" w:sz="0" w:space="0" w:color="auto"/>
        <w:right w:val="none" w:sz="0" w:space="0" w:color="auto"/>
      </w:divBdr>
    </w:div>
    <w:div w:id="949973127">
      <w:bodyDiv w:val="1"/>
      <w:marLeft w:val="0"/>
      <w:marRight w:val="0"/>
      <w:marTop w:val="0"/>
      <w:marBottom w:val="0"/>
      <w:divBdr>
        <w:top w:val="none" w:sz="0" w:space="0" w:color="auto"/>
        <w:left w:val="none" w:sz="0" w:space="0" w:color="auto"/>
        <w:bottom w:val="none" w:sz="0" w:space="0" w:color="auto"/>
        <w:right w:val="none" w:sz="0" w:space="0" w:color="auto"/>
      </w:divBdr>
    </w:div>
    <w:div w:id="955798514">
      <w:bodyDiv w:val="1"/>
      <w:marLeft w:val="0"/>
      <w:marRight w:val="0"/>
      <w:marTop w:val="0"/>
      <w:marBottom w:val="0"/>
      <w:divBdr>
        <w:top w:val="none" w:sz="0" w:space="0" w:color="auto"/>
        <w:left w:val="none" w:sz="0" w:space="0" w:color="auto"/>
        <w:bottom w:val="none" w:sz="0" w:space="0" w:color="auto"/>
        <w:right w:val="none" w:sz="0" w:space="0" w:color="auto"/>
      </w:divBdr>
    </w:div>
    <w:div w:id="983898894">
      <w:bodyDiv w:val="1"/>
      <w:marLeft w:val="0"/>
      <w:marRight w:val="0"/>
      <w:marTop w:val="0"/>
      <w:marBottom w:val="0"/>
      <w:divBdr>
        <w:top w:val="none" w:sz="0" w:space="0" w:color="auto"/>
        <w:left w:val="none" w:sz="0" w:space="0" w:color="auto"/>
        <w:bottom w:val="none" w:sz="0" w:space="0" w:color="auto"/>
        <w:right w:val="none" w:sz="0" w:space="0" w:color="auto"/>
      </w:divBdr>
    </w:div>
    <w:div w:id="1059548942">
      <w:bodyDiv w:val="1"/>
      <w:marLeft w:val="0"/>
      <w:marRight w:val="0"/>
      <w:marTop w:val="0"/>
      <w:marBottom w:val="0"/>
      <w:divBdr>
        <w:top w:val="none" w:sz="0" w:space="0" w:color="auto"/>
        <w:left w:val="none" w:sz="0" w:space="0" w:color="auto"/>
        <w:bottom w:val="none" w:sz="0" w:space="0" w:color="auto"/>
        <w:right w:val="none" w:sz="0" w:space="0" w:color="auto"/>
      </w:divBdr>
    </w:div>
    <w:div w:id="1063216878">
      <w:bodyDiv w:val="1"/>
      <w:marLeft w:val="0"/>
      <w:marRight w:val="0"/>
      <w:marTop w:val="0"/>
      <w:marBottom w:val="0"/>
      <w:divBdr>
        <w:top w:val="none" w:sz="0" w:space="0" w:color="auto"/>
        <w:left w:val="none" w:sz="0" w:space="0" w:color="auto"/>
        <w:bottom w:val="none" w:sz="0" w:space="0" w:color="auto"/>
        <w:right w:val="none" w:sz="0" w:space="0" w:color="auto"/>
      </w:divBdr>
    </w:div>
    <w:div w:id="1072853574">
      <w:bodyDiv w:val="1"/>
      <w:marLeft w:val="0"/>
      <w:marRight w:val="0"/>
      <w:marTop w:val="0"/>
      <w:marBottom w:val="0"/>
      <w:divBdr>
        <w:top w:val="none" w:sz="0" w:space="0" w:color="auto"/>
        <w:left w:val="none" w:sz="0" w:space="0" w:color="auto"/>
        <w:bottom w:val="none" w:sz="0" w:space="0" w:color="auto"/>
        <w:right w:val="none" w:sz="0" w:space="0" w:color="auto"/>
      </w:divBdr>
    </w:div>
    <w:div w:id="1075781597">
      <w:bodyDiv w:val="1"/>
      <w:marLeft w:val="0"/>
      <w:marRight w:val="0"/>
      <w:marTop w:val="0"/>
      <w:marBottom w:val="0"/>
      <w:divBdr>
        <w:top w:val="none" w:sz="0" w:space="0" w:color="auto"/>
        <w:left w:val="none" w:sz="0" w:space="0" w:color="auto"/>
        <w:bottom w:val="none" w:sz="0" w:space="0" w:color="auto"/>
        <w:right w:val="none" w:sz="0" w:space="0" w:color="auto"/>
      </w:divBdr>
    </w:div>
    <w:div w:id="1100419572">
      <w:bodyDiv w:val="1"/>
      <w:marLeft w:val="0"/>
      <w:marRight w:val="0"/>
      <w:marTop w:val="0"/>
      <w:marBottom w:val="0"/>
      <w:divBdr>
        <w:top w:val="none" w:sz="0" w:space="0" w:color="auto"/>
        <w:left w:val="none" w:sz="0" w:space="0" w:color="auto"/>
        <w:bottom w:val="none" w:sz="0" w:space="0" w:color="auto"/>
        <w:right w:val="none" w:sz="0" w:space="0" w:color="auto"/>
      </w:divBdr>
    </w:div>
    <w:div w:id="1118064515">
      <w:bodyDiv w:val="1"/>
      <w:marLeft w:val="0"/>
      <w:marRight w:val="0"/>
      <w:marTop w:val="0"/>
      <w:marBottom w:val="0"/>
      <w:divBdr>
        <w:top w:val="none" w:sz="0" w:space="0" w:color="auto"/>
        <w:left w:val="none" w:sz="0" w:space="0" w:color="auto"/>
        <w:bottom w:val="none" w:sz="0" w:space="0" w:color="auto"/>
        <w:right w:val="none" w:sz="0" w:space="0" w:color="auto"/>
      </w:divBdr>
    </w:div>
    <w:div w:id="1160383525">
      <w:bodyDiv w:val="1"/>
      <w:marLeft w:val="0"/>
      <w:marRight w:val="0"/>
      <w:marTop w:val="0"/>
      <w:marBottom w:val="0"/>
      <w:divBdr>
        <w:top w:val="none" w:sz="0" w:space="0" w:color="auto"/>
        <w:left w:val="none" w:sz="0" w:space="0" w:color="auto"/>
        <w:bottom w:val="none" w:sz="0" w:space="0" w:color="auto"/>
        <w:right w:val="none" w:sz="0" w:space="0" w:color="auto"/>
      </w:divBdr>
    </w:div>
    <w:div w:id="1163277838">
      <w:bodyDiv w:val="1"/>
      <w:marLeft w:val="0"/>
      <w:marRight w:val="0"/>
      <w:marTop w:val="0"/>
      <w:marBottom w:val="0"/>
      <w:divBdr>
        <w:top w:val="none" w:sz="0" w:space="0" w:color="auto"/>
        <w:left w:val="none" w:sz="0" w:space="0" w:color="auto"/>
        <w:bottom w:val="none" w:sz="0" w:space="0" w:color="auto"/>
        <w:right w:val="none" w:sz="0" w:space="0" w:color="auto"/>
      </w:divBdr>
    </w:div>
    <w:div w:id="1201089249">
      <w:bodyDiv w:val="1"/>
      <w:marLeft w:val="0"/>
      <w:marRight w:val="0"/>
      <w:marTop w:val="0"/>
      <w:marBottom w:val="0"/>
      <w:divBdr>
        <w:top w:val="none" w:sz="0" w:space="0" w:color="auto"/>
        <w:left w:val="none" w:sz="0" w:space="0" w:color="auto"/>
        <w:bottom w:val="none" w:sz="0" w:space="0" w:color="auto"/>
        <w:right w:val="none" w:sz="0" w:space="0" w:color="auto"/>
      </w:divBdr>
    </w:div>
    <w:div w:id="1254240365">
      <w:bodyDiv w:val="1"/>
      <w:marLeft w:val="0"/>
      <w:marRight w:val="0"/>
      <w:marTop w:val="0"/>
      <w:marBottom w:val="0"/>
      <w:divBdr>
        <w:top w:val="none" w:sz="0" w:space="0" w:color="auto"/>
        <w:left w:val="none" w:sz="0" w:space="0" w:color="auto"/>
        <w:bottom w:val="none" w:sz="0" w:space="0" w:color="auto"/>
        <w:right w:val="none" w:sz="0" w:space="0" w:color="auto"/>
      </w:divBdr>
    </w:div>
    <w:div w:id="1274555342">
      <w:bodyDiv w:val="1"/>
      <w:marLeft w:val="0"/>
      <w:marRight w:val="0"/>
      <w:marTop w:val="0"/>
      <w:marBottom w:val="0"/>
      <w:divBdr>
        <w:top w:val="none" w:sz="0" w:space="0" w:color="auto"/>
        <w:left w:val="none" w:sz="0" w:space="0" w:color="auto"/>
        <w:bottom w:val="none" w:sz="0" w:space="0" w:color="auto"/>
        <w:right w:val="none" w:sz="0" w:space="0" w:color="auto"/>
      </w:divBdr>
      <w:divsChild>
        <w:div w:id="181212608">
          <w:marLeft w:val="1800"/>
          <w:marRight w:val="0"/>
          <w:marTop w:val="67"/>
          <w:marBottom w:val="0"/>
          <w:divBdr>
            <w:top w:val="none" w:sz="0" w:space="0" w:color="auto"/>
            <w:left w:val="none" w:sz="0" w:space="0" w:color="auto"/>
            <w:bottom w:val="none" w:sz="0" w:space="0" w:color="auto"/>
            <w:right w:val="none" w:sz="0" w:space="0" w:color="auto"/>
          </w:divBdr>
        </w:div>
        <w:div w:id="458913078">
          <w:marLeft w:val="2520"/>
          <w:marRight w:val="0"/>
          <w:marTop w:val="67"/>
          <w:marBottom w:val="0"/>
          <w:divBdr>
            <w:top w:val="none" w:sz="0" w:space="0" w:color="auto"/>
            <w:left w:val="none" w:sz="0" w:space="0" w:color="auto"/>
            <w:bottom w:val="none" w:sz="0" w:space="0" w:color="auto"/>
            <w:right w:val="none" w:sz="0" w:space="0" w:color="auto"/>
          </w:divBdr>
        </w:div>
        <w:div w:id="619411686">
          <w:marLeft w:val="2520"/>
          <w:marRight w:val="0"/>
          <w:marTop w:val="67"/>
          <w:marBottom w:val="0"/>
          <w:divBdr>
            <w:top w:val="none" w:sz="0" w:space="0" w:color="auto"/>
            <w:left w:val="none" w:sz="0" w:space="0" w:color="auto"/>
            <w:bottom w:val="none" w:sz="0" w:space="0" w:color="auto"/>
            <w:right w:val="none" w:sz="0" w:space="0" w:color="auto"/>
          </w:divBdr>
        </w:div>
        <w:div w:id="825360607">
          <w:marLeft w:val="2520"/>
          <w:marRight w:val="0"/>
          <w:marTop w:val="67"/>
          <w:marBottom w:val="0"/>
          <w:divBdr>
            <w:top w:val="none" w:sz="0" w:space="0" w:color="auto"/>
            <w:left w:val="none" w:sz="0" w:space="0" w:color="auto"/>
            <w:bottom w:val="none" w:sz="0" w:space="0" w:color="auto"/>
            <w:right w:val="none" w:sz="0" w:space="0" w:color="auto"/>
          </w:divBdr>
        </w:div>
        <w:div w:id="1133600454">
          <w:marLeft w:val="2520"/>
          <w:marRight w:val="0"/>
          <w:marTop w:val="67"/>
          <w:marBottom w:val="0"/>
          <w:divBdr>
            <w:top w:val="none" w:sz="0" w:space="0" w:color="auto"/>
            <w:left w:val="none" w:sz="0" w:space="0" w:color="auto"/>
            <w:bottom w:val="none" w:sz="0" w:space="0" w:color="auto"/>
            <w:right w:val="none" w:sz="0" w:space="0" w:color="auto"/>
          </w:divBdr>
        </w:div>
        <w:div w:id="2139253485">
          <w:marLeft w:val="2520"/>
          <w:marRight w:val="0"/>
          <w:marTop w:val="67"/>
          <w:marBottom w:val="0"/>
          <w:divBdr>
            <w:top w:val="none" w:sz="0" w:space="0" w:color="auto"/>
            <w:left w:val="none" w:sz="0" w:space="0" w:color="auto"/>
            <w:bottom w:val="none" w:sz="0" w:space="0" w:color="auto"/>
            <w:right w:val="none" w:sz="0" w:space="0" w:color="auto"/>
          </w:divBdr>
        </w:div>
      </w:divsChild>
    </w:div>
    <w:div w:id="1352031771">
      <w:bodyDiv w:val="1"/>
      <w:marLeft w:val="0"/>
      <w:marRight w:val="0"/>
      <w:marTop w:val="0"/>
      <w:marBottom w:val="0"/>
      <w:divBdr>
        <w:top w:val="none" w:sz="0" w:space="0" w:color="auto"/>
        <w:left w:val="none" w:sz="0" w:space="0" w:color="auto"/>
        <w:bottom w:val="none" w:sz="0" w:space="0" w:color="auto"/>
        <w:right w:val="none" w:sz="0" w:space="0" w:color="auto"/>
      </w:divBdr>
    </w:div>
    <w:div w:id="1354262376">
      <w:bodyDiv w:val="1"/>
      <w:marLeft w:val="0"/>
      <w:marRight w:val="0"/>
      <w:marTop w:val="0"/>
      <w:marBottom w:val="0"/>
      <w:divBdr>
        <w:top w:val="none" w:sz="0" w:space="0" w:color="auto"/>
        <w:left w:val="none" w:sz="0" w:space="0" w:color="auto"/>
        <w:bottom w:val="none" w:sz="0" w:space="0" w:color="auto"/>
        <w:right w:val="none" w:sz="0" w:space="0" w:color="auto"/>
      </w:divBdr>
    </w:div>
    <w:div w:id="1387875193">
      <w:bodyDiv w:val="1"/>
      <w:marLeft w:val="0"/>
      <w:marRight w:val="0"/>
      <w:marTop w:val="0"/>
      <w:marBottom w:val="0"/>
      <w:divBdr>
        <w:top w:val="none" w:sz="0" w:space="0" w:color="auto"/>
        <w:left w:val="none" w:sz="0" w:space="0" w:color="auto"/>
        <w:bottom w:val="none" w:sz="0" w:space="0" w:color="auto"/>
        <w:right w:val="none" w:sz="0" w:space="0" w:color="auto"/>
      </w:divBdr>
    </w:div>
    <w:div w:id="1391617201">
      <w:bodyDiv w:val="1"/>
      <w:marLeft w:val="0"/>
      <w:marRight w:val="0"/>
      <w:marTop w:val="0"/>
      <w:marBottom w:val="0"/>
      <w:divBdr>
        <w:top w:val="none" w:sz="0" w:space="0" w:color="auto"/>
        <w:left w:val="none" w:sz="0" w:space="0" w:color="auto"/>
        <w:bottom w:val="none" w:sz="0" w:space="0" w:color="auto"/>
        <w:right w:val="none" w:sz="0" w:space="0" w:color="auto"/>
      </w:divBdr>
    </w:div>
    <w:div w:id="1397051497">
      <w:bodyDiv w:val="1"/>
      <w:marLeft w:val="0"/>
      <w:marRight w:val="0"/>
      <w:marTop w:val="0"/>
      <w:marBottom w:val="0"/>
      <w:divBdr>
        <w:top w:val="none" w:sz="0" w:space="0" w:color="auto"/>
        <w:left w:val="none" w:sz="0" w:space="0" w:color="auto"/>
        <w:bottom w:val="none" w:sz="0" w:space="0" w:color="auto"/>
        <w:right w:val="none" w:sz="0" w:space="0" w:color="auto"/>
      </w:divBdr>
    </w:div>
    <w:div w:id="1412462588">
      <w:bodyDiv w:val="1"/>
      <w:marLeft w:val="0"/>
      <w:marRight w:val="0"/>
      <w:marTop w:val="0"/>
      <w:marBottom w:val="0"/>
      <w:divBdr>
        <w:top w:val="none" w:sz="0" w:space="0" w:color="auto"/>
        <w:left w:val="none" w:sz="0" w:space="0" w:color="auto"/>
        <w:bottom w:val="none" w:sz="0" w:space="0" w:color="auto"/>
        <w:right w:val="none" w:sz="0" w:space="0" w:color="auto"/>
      </w:divBdr>
    </w:div>
    <w:div w:id="1431587361">
      <w:bodyDiv w:val="1"/>
      <w:marLeft w:val="0"/>
      <w:marRight w:val="0"/>
      <w:marTop w:val="0"/>
      <w:marBottom w:val="0"/>
      <w:divBdr>
        <w:top w:val="none" w:sz="0" w:space="0" w:color="auto"/>
        <w:left w:val="none" w:sz="0" w:space="0" w:color="auto"/>
        <w:bottom w:val="none" w:sz="0" w:space="0" w:color="auto"/>
        <w:right w:val="none" w:sz="0" w:space="0" w:color="auto"/>
      </w:divBdr>
    </w:div>
    <w:div w:id="1443914145">
      <w:bodyDiv w:val="1"/>
      <w:marLeft w:val="0"/>
      <w:marRight w:val="0"/>
      <w:marTop w:val="0"/>
      <w:marBottom w:val="0"/>
      <w:divBdr>
        <w:top w:val="none" w:sz="0" w:space="0" w:color="auto"/>
        <w:left w:val="none" w:sz="0" w:space="0" w:color="auto"/>
        <w:bottom w:val="none" w:sz="0" w:space="0" w:color="auto"/>
        <w:right w:val="none" w:sz="0" w:space="0" w:color="auto"/>
      </w:divBdr>
    </w:div>
    <w:div w:id="1445921641">
      <w:bodyDiv w:val="1"/>
      <w:marLeft w:val="0"/>
      <w:marRight w:val="0"/>
      <w:marTop w:val="0"/>
      <w:marBottom w:val="0"/>
      <w:divBdr>
        <w:top w:val="none" w:sz="0" w:space="0" w:color="auto"/>
        <w:left w:val="none" w:sz="0" w:space="0" w:color="auto"/>
        <w:bottom w:val="none" w:sz="0" w:space="0" w:color="auto"/>
        <w:right w:val="none" w:sz="0" w:space="0" w:color="auto"/>
      </w:divBdr>
    </w:div>
    <w:div w:id="1474521739">
      <w:bodyDiv w:val="1"/>
      <w:marLeft w:val="0"/>
      <w:marRight w:val="0"/>
      <w:marTop w:val="0"/>
      <w:marBottom w:val="0"/>
      <w:divBdr>
        <w:top w:val="none" w:sz="0" w:space="0" w:color="auto"/>
        <w:left w:val="none" w:sz="0" w:space="0" w:color="auto"/>
        <w:bottom w:val="none" w:sz="0" w:space="0" w:color="auto"/>
        <w:right w:val="none" w:sz="0" w:space="0" w:color="auto"/>
      </w:divBdr>
    </w:div>
    <w:div w:id="1515222294">
      <w:bodyDiv w:val="1"/>
      <w:marLeft w:val="0"/>
      <w:marRight w:val="0"/>
      <w:marTop w:val="0"/>
      <w:marBottom w:val="0"/>
      <w:divBdr>
        <w:top w:val="none" w:sz="0" w:space="0" w:color="auto"/>
        <w:left w:val="none" w:sz="0" w:space="0" w:color="auto"/>
        <w:bottom w:val="none" w:sz="0" w:space="0" w:color="auto"/>
        <w:right w:val="none" w:sz="0" w:space="0" w:color="auto"/>
      </w:divBdr>
    </w:div>
    <w:div w:id="1526598711">
      <w:bodyDiv w:val="1"/>
      <w:marLeft w:val="0"/>
      <w:marRight w:val="0"/>
      <w:marTop w:val="0"/>
      <w:marBottom w:val="0"/>
      <w:divBdr>
        <w:top w:val="none" w:sz="0" w:space="0" w:color="auto"/>
        <w:left w:val="none" w:sz="0" w:space="0" w:color="auto"/>
        <w:bottom w:val="none" w:sz="0" w:space="0" w:color="auto"/>
        <w:right w:val="none" w:sz="0" w:space="0" w:color="auto"/>
      </w:divBdr>
    </w:div>
    <w:div w:id="1543246490">
      <w:bodyDiv w:val="1"/>
      <w:marLeft w:val="0"/>
      <w:marRight w:val="0"/>
      <w:marTop w:val="0"/>
      <w:marBottom w:val="0"/>
      <w:divBdr>
        <w:top w:val="none" w:sz="0" w:space="0" w:color="auto"/>
        <w:left w:val="none" w:sz="0" w:space="0" w:color="auto"/>
        <w:bottom w:val="none" w:sz="0" w:space="0" w:color="auto"/>
        <w:right w:val="none" w:sz="0" w:space="0" w:color="auto"/>
      </w:divBdr>
    </w:div>
    <w:div w:id="1560241365">
      <w:bodyDiv w:val="1"/>
      <w:marLeft w:val="0"/>
      <w:marRight w:val="0"/>
      <w:marTop w:val="0"/>
      <w:marBottom w:val="0"/>
      <w:divBdr>
        <w:top w:val="none" w:sz="0" w:space="0" w:color="auto"/>
        <w:left w:val="none" w:sz="0" w:space="0" w:color="auto"/>
        <w:bottom w:val="none" w:sz="0" w:space="0" w:color="auto"/>
        <w:right w:val="none" w:sz="0" w:space="0" w:color="auto"/>
      </w:divBdr>
    </w:div>
    <w:div w:id="1610503619">
      <w:bodyDiv w:val="1"/>
      <w:marLeft w:val="0"/>
      <w:marRight w:val="0"/>
      <w:marTop w:val="0"/>
      <w:marBottom w:val="0"/>
      <w:divBdr>
        <w:top w:val="none" w:sz="0" w:space="0" w:color="auto"/>
        <w:left w:val="none" w:sz="0" w:space="0" w:color="auto"/>
        <w:bottom w:val="none" w:sz="0" w:space="0" w:color="auto"/>
        <w:right w:val="none" w:sz="0" w:space="0" w:color="auto"/>
      </w:divBdr>
    </w:div>
    <w:div w:id="1673684675">
      <w:bodyDiv w:val="1"/>
      <w:marLeft w:val="0"/>
      <w:marRight w:val="0"/>
      <w:marTop w:val="0"/>
      <w:marBottom w:val="0"/>
      <w:divBdr>
        <w:top w:val="none" w:sz="0" w:space="0" w:color="auto"/>
        <w:left w:val="none" w:sz="0" w:space="0" w:color="auto"/>
        <w:bottom w:val="none" w:sz="0" w:space="0" w:color="auto"/>
        <w:right w:val="none" w:sz="0" w:space="0" w:color="auto"/>
      </w:divBdr>
    </w:div>
    <w:div w:id="1685403937">
      <w:bodyDiv w:val="1"/>
      <w:marLeft w:val="0"/>
      <w:marRight w:val="0"/>
      <w:marTop w:val="0"/>
      <w:marBottom w:val="0"/>
      <w:divBdr>
        <w:top w:val="none" w:sz="0" w:space="0" w:color="auto"/>
        <w:left w:val="none" w:sz="0" w:space="0" w:color="auto"/>
        <w:bottom w:val="none" w:sz="0" w:space="0" w:color="auto"/>
        <w:right w:val="none" w:sz="0" w:space="0" w:color="auto"/>
      </w:divBdr>
    </w:div>
    <w:div w:id="1690402534">
      <w:bodyDiv w:val="1"/>
      <w:marLeft w:val="0"/>
      <w:marRight w:val="0"/>
      <w:marTop w:val="0"/>
      <w:marBottom w:val="0"/>
      <w:divBdr>
        <w:top w:val="none" w:sz="0" w:space="0" w:color="auto"/>
        <w:left w:val="none" w:sz="0" w:space="0" w:color="auto"/>
        <w:bottom w:val="none" w:sz="0" w:space="0" w:color="auto"/>
        <w:right w:val="none" w:sz="0" w:space="0" w:color="auto"/>
      </w:divBdr>
    </w:div>
    <w:div w:id="1703898794">
      <w:bodyDiv w:val="1"/>
      <w:marLeft w:val="0"/>
      <w:marRight w:val="0"/>
      <w:marTop w:val="0"/>
      <w:marBottom w:val="0"/>
      <w:divBdr>
        <w:top w:val="none" w:sz="0" w:space="0" w:color="auto"/>
        <w:left w:val="none" w:sz="0" w:space="0" w:color="auto"/>
        <w:bottom w:val="none" w:sz="0" w:space="0" w:color="auto"/>
        <w:right w:val="none" w:sz="0" w:space="0" w:color="auto"/>
      </w:divBdr>
    </w:div>
    <w:div w:id="1708095836">
      <w:bodyDiv w:val="1"/>
      <w:marLeft w:val="0"/>
      <w:marRight w:val="0"/>
      <w:marTop w:val="0"/>
      <w:marBottom w:val="0"/>
      <w:divBdr>
        <w:top w:val="none" w:sz="0" w:space="0" w:color="auto"/>
        <w:left w:val="none" w:sz="0" w:space="0" w:color="auto"/>
        <w:bottom w:val="none" w:sz="0" w:space="0" w:color="auto"/>
        <w:right w:val="none" w:sz="0" w:space="0" w:color="auto"/>
      </w:divBdr>
    </w:div>
    <w:div w:id="1743677567">
      <w:bodyDiv w:val="1"/>
      <w:marLeft w:val="0"/>
      <w:marRight w:val="0"/>
      <w:marTop w:val="0"/>
      <w:marBottom w:val="0"/>
      <w:divBdr>
        <w:top w:val="none" w:sz="0" w:space="0" w:color="auto"/>
        <w:left w:val="none" w:sz="0" w:space="0" w:color="auto"/>
        <w:bottom w:val="none" w:sz="0" w:space="0" w:color="auto"/>
        <w:right w:val="none" w:sz="0" w:space="0" w:color="auto"/>
      </w:divBdr>
    </w:div>
    <w:div w:id="1748965241">
      <w:bodyDiv w:val="1"/>
      <w:marLeft w:val="0"/>
      <w:marRight w:val="0"/>
      <w:marTop w:val="0"/>
      <w:marBottom w:val="0"/>
      <w:divBdr>
        <w:top w:val="none" w:sz="0" w:space="0" w:color="auto"/>
        <w:left w:val="none" w:sz="0" w:space="0" w:color="auto"/>
        <w:bottom w:val="none" w:sz="0" w:space="0" w:color="auto"/>
        <w:right w:val="none" w:sz="0" w:space="0" w:color="auto"/>
      </w:divBdr>
    </w:div>
    <w:div w:id="1793212635">
      <w:bodyDiv w:val="1"/>
      <w:marLeft w:val="0"/>
      <w:marRight w:val="0"/>
      <w:marTop w:val="0"/>
      <w:marBottom w:val="0"/>
      <w:divBdr>
        <w:top w:val="none" w:sz="0" w:space="0" w:color="auto"/>
        <w:left w:val="none" w:sz="0" w:space="0" w:color="auto"/>
        <w:bottom w:val="none" w:sz="0" w:space="0" w:color="auto"/>
        <w:right w:val="none" w:sz="0" w:space="0" w:color="auto"/>
      </w:divBdr>
    </w:div>
    <w:div w:id="1822425236">
      <w:bodyDiv w:val="1"/>
      <w:marLeft w:val="0"/>
      <w:marRight w:val="0"/>
      <w:marTop w:val="0"/>
      <w:marBottom w:val="0"/>
      <w:divBdr>
        <w:top w:val="none" w:sz="0" w:space="0" w:color="auto"/>
        <w:left w:val="none" w:sz="0" w:space="0" w:color="auto"/>
        <w:bottom w:val="none" w:sz="0" w:space="0" w:color="auto"/>
        <w:right w:val="none" w:sz="0" w:space="0" w:color="auto"/>
      </w:divBdr>
    </w:div>
    <w:div w:id="1897887660">
      <w:bodyDiv w:val="1"/>
      <w:marLeft w:val="0"/>
      <w:marRight w:val="0"/>
      <w:marTop w:val="0"/>
      <w:marBottom w:val="0"/>
      <w:divBdr>
        <w:top w:val="none" w:sz="0" w:space="0" w:color="auto"/>
        <w:left w:val="none" w:sz="0" w:space="0" w:color="auto"/>
        <w:bottom w:val="none" w:sz="0" w:space="0" w:color="auto"/>
        <w:right w:val="none" w:sz="0" w:space="0" w:color="auto"/>
      </w:divBdr>
    </w:div>
    <w:div w:id="1919361921">
      <w:bodyDiv w:val="1"/>
      <w:marLeft w:val="0"/>
      <w:marRight w:val="0"/>
      <w:marTop w:val="0"/>
      <w:marBottom w:val="0"/>
      <w:divBdr>
        <w:top w:val="none" w:sz="0" w:space="0" w:color="auto"/>
        <w:left w:val="none" w:sz="0" w:space="0" w:color="auto"/>
        <w:bottom w:val="none" w:sz="0" w:space="0" w:color="auto"/>
        <w:right w:val="none" w:sz="0" w:space="0" w:color="auto"/>
      </w:divBdr>
    </w:div>
    <w:div w:id="1933512043">
      <w:bodyDiv w:val="1"/>
      <w:marLeft w:val="0"/>
      <w:marRight w:val="0"/>
      <w:marTop w:val="0"/>
      <w:marBottom w:val="0"/>
      <w:divBdr>
        <w:top w:val="none" w:sz="0" w:space="0" w:color="auto"/>
        <w:left w:val="none" w:sz="0" w:space="0" w:color="auto"/>
        <w:bottom w:val="none" w:sz="0" w:space="0" w:color="auto"/>
        <w:right w:val="none" w:sz="0" w:space="0" w:color="auto"/>
      </w:divBdr>
    </w:div>
    <w:div w:id="1936590753">
      <w:bodyDiv w:val="1"/>
      <w:marLeft w:val="0"/>
      <w:marRight w:val="0"/>
      <w:marTop w:val="0"/>
      <w:marBottom w:val="0"/>
      <w:divBdr>
        <w:top w:val="none" w:sz="0" w:space="0" w:color="auto"/>
        <w:left w:val="none" w:sz="0" w:space="0" w:color="auto"/>
        <w:bottom w:val="none" w:sz="0" w:space="0" w:color="auto"/>
        <w:right w:val="none" w:sz="0" w:space="0" w:color="auto"/>
      </w:divBdr>
    </w:div>
    <w:div w:id="1975328839">
      <w:bodyDiv w:val="1"/>
      <w:marLeft w:val="0"/>
      <w:marRight w:val="0"/>
      <w:marTop w:val="0"/>
      <w:marBottom w:val="0"/>
      <w:divBdr>
        <w:top w:val="none" w:sz="0" w:space="0" w:color="auto"/>
        <w:left w:val="none" w:sz="0" w:space="0" w:color="auto"/>
        <w:bottom w:val="none" w:sz="0" w:space="0" w:color="auto"/>
        <w:right w:val="none" w:sz="0" w:space="0" w:color="auto"/>
      </w:divBdr>
    </w:div>
    <w:div w:id="2043751499">
      <w:bodyDiv w:val="1"/>
      <w:marLeft w:val="0"/>
      <w:marRight w:val="0"/>
      <w:marTop w:val="0"/>
      <w:marBottom w:val="0"/>
      <w:divBdr>
        <w:top w:val="none" w:sz="0" w:space="0" w:color="auto"/>
        <w:left w:val="none" w:sz="0" w:space="0" w:color="auto"/>
        <w:bottom w:val="none" w:sz="0" w:space="0" w:color="auto"/>
        <w:right w:val="none" w:sz="0" w:space="0" w:color="auto"/>
      </w:divBdr>
    </w:div>
    <w:div w:id="2061317890">
      <w:bodyDiv w:val="1"/>
      <w:marLeft w:val="0"/>
      <w:marRight w:val="0"/>
      <w:marTop w:val="0"/>
      <w:marBottom w:val="0"/>
      <w:divBdr>
        <w:top w:val="none" w:sz="0" w:space="0" w:color="auto"/>
        <w:left w:val="none" w:sz="0" w:space="0" w:color="auto"/>
        <w:bottom w:val="none" w:sz="0" w:space="0" w:color="auto"/>
        <w:right w:val="none" w:sz="0" w:space="0" w:color="auto"/>
      </w:divBdr>
    </w:div>
    <w:div w:id="2079278298">
      <w:bodyDiv w:val="1"/>
      <w:marLeft w:val="0"/>
      <w:marRight w:val="0"/>
      <w:marTop w:val="0"/>
      <w:marBottom w:val="0"/>
      <w:divBdr>
        <w:top w:val="none" w:sz="0" w:space="0" w:color="auto"/>
        <w:left w:val="none" w:sz="0" w:space="0" w:color="auto"/>
        <w:bottom w:val="none" w:sz="0" w:space="0" w:color="auto"/>
        <w:right w:val="none" w:sz="0" w:space="0" w:color="auto"/>
      </w:divBdr>
    </w:div>
    <w:div w:id="2084325979">
      <w:bodyDiv w:val="1"/>
      <w:marLeft w:val="0"/>
      <w:marRight w:val="0"/>
      <w:marTop w:val="0"/>
      <w:marBottom w:val="0"/>
      <w:divBdr>
        <w:top w:val="none" w:sz="0" w:space="0" w:color="auto"/>
        <w:left w:val="none" w:sz="0" w:space="0" w:color="auto"/>
        <w:bottom w:val="none" w:sz="0" w:space="0" w:color="auto"/>
        <w:right w:val="none" w:sz="0" w:space="0" w:color="auto"/>
      </w:divBdr>
    </w:div>
    <w:div w:id="2132505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ontrol" Target="activeX/activeX2.xm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19.emf"/><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8.emf"/><Relationship Id="rId25" Type="http://schemas.openxmlformats.org/officeDocument/2006/relationships/image" Target="media/image15.wmf"/><Relationship Id="rId33" Type="http://schemas.openxmlformats.org/officeDocument/2006/relationships/package" Target="embeddings/Microsoft_Word_Document.doc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control" Target="activeX/activeX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control" Target="activeX/activeX1.xml"/><Relationship Id="rId32" Type="http://schemas.openxmlformats.org/officeDocument/2006/relationships/image" Target="media/image18.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wmf"/><Relationship Id="rId28" Type="http://schemas.openxmlformats.org/officeDocument/2006/relationships/image" Target="media/image16.wmf"/><Relationship Id="rId36" Type="http://schemas.openxmlformats.org/officeDocument/2006/relationships/header" Target="header1.xml"/><Relationship Id="rId10" Type="http://schemas.openxmlformats.org/officeDocument/2006/relationships/package" Target="embeddings/Microsoft_Excel_Worksheet.xlsx"/><Relationship Id="rId19" Type="http://schemas.openxmlformats.org/officeDocument/2006/relationships/image" Target="media/image10.png"/><Relationship Id="rId31" Type="http://schemas.openxmlformats.org/officeDocument/2006/relationships/oleObject" Target="embeddings/Microsoft_Word_97_-_2003_Document.doc"/><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control" Target="activeX/activeX3.xml"/><Relationship Id="rId30" Type="http://schemas.openxmlformats.org/officeDocument/2006/relationships/image" Target="media/image17.emf"/><Relationship Id="rId35" Type="http://schemas.openxmlformats.org/officeDocument/2006/relationships/oleObject" Target="embeddings/oleObject1.bin"/><Relationship Id="rId8" Type="http://schemas.openxmlformats.org/officeDocument/2006/relationships/image" Target="media/image1.png"/><Relationship Id="rId3"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72019-76E8-4912-85DF-93F50EB22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2546</TotalTime>
  <Pages>65</Pages>
  <Words>9070</Words>
  <Characters>93918</Characters>
  <Application>Microsoft Office Word</Application>
  <DocSecurity>0</DocSecurity>
  <Lines>782</Lines>
  <Paragraphs>205</Paragraphs>
  <ScaleCrop>false</ScaleCrop>
  <HeadingPairs>
    <vt:vector size="2" baseType="variant">
      <vt:variant>
        <vt:lpstr>Title</vt:lpstr>
      </vt:variant>
      <vt:variant>
        <vt:i4>1</vt:i4>
      </vt:variant>
    </vt:vector>
  </HeadingPairs>
  <TitlesOfParts>
    <vt:vector size="1" baseType="lpstr">
      <vt:lpstr/>
    </vt:vector>
  </TitlesOfParts>
  <Company>Rogers</Company>
  <LinksUpToDate>false</LinksUpToDate>
  <CharactersWithSpaces>102783</CharactersWithSpaces>
  <SharedDoc>false</SharedDoc>
  <HLinks>
    <vt:vector size="474" baseType="variant">
      <vt:variant>
        <vt:i4>2031664</vt:i4>
      </vt:variant>
      <vt:variant>
        <vt:i4>470</vt:i4>
      </vt:variant>
      <vt:variant>
        <vt:i4>0</vt:i4>
      </vt:variant>
      <vt:variant>
        <vt:i4>5</vt:i4>
      </vt:variant>
      <vt:variant>
        <vt:lpwstr/>
      </vt:variant>
      <vt:variant>
        <vt:lpwstr>_Toc382316058</vt:lpwstr>
      </vt:variant>
      <vt:variant>
        <vt:i4>2031664</vt:i4>
      </vt:variant>
      <vt:variant>
        <vt:i4>464</vt:i4>
      </vt:variant>
      <vt:variant>
        <vt:i4>0</vt:i4>
      </vt:variant>
      <vt:variant>
        <vt:i4>5</vt:i4>
      </vt:variant>
      <vt:variant>
        <vt:lpwstr/>
      </vt:variant>
      <vt:variant>
        <vt:lpwstr>_Toc382316057</vt:lpwstr>
      </vt:variant>
      <vt:variant>
        <vt:i4>2031664</vt:i4>
      </vt:variant>
      <vt:variant>
        <vt:i4>458</vt:i4>
      </vt:variant>
      <vt:variant>
        <vt:i4>0</vt:i4>
      </vt:variant>
      <vt:variant>
        <vt:i4>5</vt:i4>
      </vt:variant>
      <vt:variant>
        <vt:lpwstr/>
      </vt:variant>
      <vt:variant>
        <vt:lpwstr>_Toc382316056</vt:lpwstr>
      </vt:variant>
      <vt:variant>
        <vt:i4>2031664</vt:i4>
      </vt:variant>
      <vt:variant>
        <vt:i4>452</vt:i4>
      </vt:variant>
      <vt:variant>
        <vt:i4>0</vt:i4>
      </vt:variant>
      <vt:variant>
        <vt:i4>5</vt:i4>
      </vt:variant>
      <vt:variant>
        <vt:lpwstr/>
      </vt:variant>
      <vt:variant>
        <vt:lpwstr>_Toc382316055</vt:lpwstr>
      </vt:variant>
      <vt:variant>
        <vt:i4>2031664</vt:i4>
      </vt:variant>
      <vt:variant>
        <vt:i4>446</vt:i4>
      </vt:variant>
      <vt:variant>
        <vt:i4>0</vt:i4>
      </vt:variant>
      <vt:variant>
        <vt:i4>5</vt:i4>
      </vt:variant>
      <vt:variant>
        <vt:lpwstr/>
      </vt:variant>
      <vt:variant>
        <vt:lpwstr>_Toc382316054</vt:lpwstr>
      </vt:variant>
      <vt:variant>
        <vt:i4>2031664</vt:i4>
      </vt:variant>
      <vt:variant>
        <vt:i4>440</vt:i4>
      </vt:variant>
      <vt:variant>
        <vt:i4>0</vt:i4>
      </vt:variant>
      <vt:variant>
        <vt:i4>5</vt:i4>
      </vt:variant>
      <vt:variant>
        <vt:lpwstr/>
      </vt:variant>
      <vt:variant>
        <vt:lpwstr>_Toc382316053</vt:lpwstr>
      </vt:variant>
      <vt:variant>
        <vt:i4>2031664</vt:i4>
      </vt:variant>
      <vt:variant>
        <vt:i4>434</vt:i4>
      </vt:variant>
      <vt:variant>
        <vt:i4>0</vt:i4>
      </vt:variant>
      <vt:variant>
        <vt:i4>5</vt:i4>
      </vt:variant>
      <vt:variant>
        <vt:lpwstr/>
      </vt:variant>
      <vt:variant>
        <vt:lpwstr>_Toc382316052</vt:lpwstr>
      </vt:variant>
      <vt:variant>
        <vt:i4>2031664</vt:i4>
      </vt:variant>
      <vt:variant>
        <vt:i4>428</vt:i4>
      </vt:variant>
      <vt:variant>
        <vt:i4>0</vt:i4>
      </vt:variant>
      <vt:variant>
        <vt:i4>5</vt:i4>
      </vt:variant>
      <vt:variant>
        <vt:lpwstr/>
      </vt:variant>
      <vt:variant>
        <vt:lpwstr>_Toc382316051</vt:lpwstr>
      </vt:variant>
      <vt:variant>
        <vt:i4>2031664</vt:i4>
      </vt:variant>
      <vt:variant>
        <vt:i4>422</vt:i4>
      </vt:variant>
      <vt:variant>
        <vt:i4>0</vt:i4>
      </vt:variant>
      <vt:variant>
        <vt:i4>5</vt:i4>
      </vt:variant>
      <vt:variant>
        <vt:lpwstr/>
      </vt:variant>
      <vt:variant>
        <vt:lpwstr>_Toc382316050</vt:lpwstr>
      </vt:variant>
      <vt:variant>
        <vt:i4>1966128</vt:i4>
      </vt:variant>
      <vt:variant>
        <vt:i4>416</vt:i4>
      </vt:variant>
      <vt:variant>
        <vt:i4>0</vt:i4>
      </vt:variant>
      <vt:variant>
        <vt:i4>5</vt:i4>
      </vt:variant>
      <vt:variant>
        <vt:lpwstr/>
      </vt:variant>
      <vt:variant>
        <vt:lpwstr>_Toc382316049</vt:lpwstr>
      </vt:variant>
      <vt:variant>
        <vt:i4>1966128</vt:i4>
      </vt:variant>
      <vt:variant>
        <vt:i4>410</vt:i4>
      </vt:variant>
      <vt:variant>
        <vt:i4>0</vt:i4>
      </vt:variant>
      <vt:variant>
        <vt:i4>5</vt:i4>
      </vt:variant>
      <vt:variant>
        <vt:lpwstr/>
      </vt:variant>
      <vt:variant>
        <vt:lpwstr>_Toc382316048</vt:lpwstr>
      </vt:variant>
      <vt:variant>
        <vt:i4>1966128</vt:i4>
      </vt:variant>
      <vt:variant>
        <vt:i4>404</vt:i4>
      </vt:variant>
      <vt:variant>
        <vt:i4>0</vt:i4>
      </vt:variant>
      <vt:variant>
        <vt:i4>5</vt:i4>
      </vt:variant>
      <vt:variant>
        <vt:lpwstr/>
      </vt:variant>
      <vt:variant>
        <vt:lpwstr>_Toc382316047</vt:lpwstr>
      </vt:variant>
      <vt:variant>
        <vt:i4>1966128</vt:i4>
      </vt:variant>
      <vt:variant>
        <vt:i4>398</vt:i4>
      </vt:variant>
      <vt:variant>
        <vt:i4>0</vt:i4>
      </vt:variant>
      <vt:variant>
        <vt:i4>5</vt:i4>
      </vt:variant>
      <vt:variant>
        <vt:lpwstr/>
      </vt:variant>
      <vt:variant>
        <vt:lpwstr>_Toc382316046</vt:lpwstr>
      </vt:variant>
      <vt:variant>
        <vt:i4>1966128</vt:i4>
      </vt:variant>
      <vt:variant>
        <vt:i4>392</vt:i4>
      </vt:variant>
      <vt:variant>
        <vt:i4>0</vt:i4>
      </vt:variant>
      <vt:variant>
        <vt:i4>5</vt:i4>
      </vt:variant>
      <vt:variant>
        <vt:lpwstr/>
      </vt:variant>
      <vt:variant>
        <vt:lpwstr>_Toc382316045</vt:lpwstr>
      </vt:variant>
      <vt:variant>
        <vt:i4>1966128</vt:i4>
      </vt:variant>
      <vt:variant>
        <vt:i4>386</vt:i4>
      </vt:variant>
      <vt:variant>
        <vt:i4>0</vt:i4>
      </vt:variant>
      <vt:variant>
        <vt:i4>5</vt:i4>
      </vt:variant>
      <vt:variant>
        <vt:lpwstr/>
      </vt:variant>
      <vt:variant>
        <vt:lpwstr>_Toc382316044</vt:lpwstr>
      </vt:variant>
      <vt:variant>
        <vt:i4>1966128</vt:i4>
      </vt:variant>
      <vt:variant>
        <vt:i4>380</vt:i4>
      </vt:variant>
      <vt:variant>
        <vt:i4>0</vt:i4>
      </vt:variant>
      <vt:variant>
        <vt:i4>5</vt:i4>
      </vt:variant>
      <vt:variant>
        <vt:lpwstr/>
      </vt:variant>
      <vt:variant>
        <vt:lpwstr>_Toc382316043</vt:lpwstr>
      </vt:variant>
      <vt:variant>
        <vt:i4>1966128</vt:i4>
      </vt:variant>
      <vt:variant>
        <vt:i4>374</vt:i4>
      </vt:variant>
      <vt:variant>
        <vt:i4>0</vt:i4>
      </vt:variant>
      <vt:variant>
        <vt:i4>5</vt:i4>
      </vt:variant>
      <vt:variant>
        <vt:lpwstr/>
      </vt:variant>
      <vt:variant>
        <vt:lpwstr>_Toc382316042</vt:lpwstr>
      </vt:variant>
      <vt:variant>
        <vt:i4>1966128</vt:i4>
      </vt:variant>
      <vt:variant>
        <vt:i4>368</vt:i4>
      </vt:variant>
      <vt:variant>
        <vt:i4>0</vt:i4>
      </vt:variant>
      <vt:variant>
        <vt:i4>5</vt:i4>
      </vt:variant>
      <vt:variant>
        <vt:lpwstr/>
      </vt:variant>
      <vt:variant>
        <vt:lpwstr>_Toc382316041</vt:lpwstr>
      </vt:variant>
      <vt:variant>
        <vt:i4>1966128</vt:i4>
      </vt:variant>
      <vt:variant>
        <vt:i4>362</vt:i4>
      </vt:variant>
      <vt:variant>
        <vt:i4>0</vt:i4>
      </vt:variant>
      <vt:variant>
        <vt:i4>5</vt:i4>
      </vt:variant>
      <vt:variant>
        <vt:lpwstr/>
      </vt:variant>
      <vt:variant>
        <vt:lpwstr>_Toc382316040</vt:lpwstr>
      </vt:variant>
      <vt:variant>
        <vt:i4>1638448</vt:i4>
      </vt:variant>
      <vt:variant>
        <vt:i4>356</vt:i4>
      </vt:variant>
      <vt:variant>
        <vt:i4>0</vt:i4>
      </vt:variant>
      <vt:variant>
        <vt:i4>5</vt:i4>
      </vt:variant>
      <vt:variant>
        <vt:lpwstr/>
      </vt:variant>
      <vt:variant>
        <vt:lpwstr>_Toc382316039</vt:lpwstr>
      </vt:variant>
      <vt:variant>
        <vt:i4>1638448</vt:i4>
      </vt:variant>
      <vt:variant>
        <vt:i4>350</vt:i4>
      </vt:variant>
      <vt:variant>
        <vt:i4>0</vt:i4>
      </vt:variant>
      <vt:variant>
        <vt:i4>5</vt:i4>
      </vt:variant>
      <vt:variant>
        <vt:lpwstr/>
      </vt:variant>
      <vt:variant>
        <vt:lpwstr>_Toc382316038</vt:lpwstr>
      </vt:variant>
      <vt:variant>
        <vt:i4>1638448</vt:i4>
      </vt:variant>
      <vt:variant>
        <vt:i4>344</vt:i4>
      </vt:variant>
      <vt:variant>
        <vt:i4>0</vt:i4>
      </vt:variant>
      <vt:variant>
        <vt:i4>5</vt:i4>
      </vt:variant>
      <vt:variant>
        <vt:lpwstr/>
      </vt:variant>
      <vt:variant>
        <vt:lpwstr>_Toc382316037</vt:lpwstr>
      </vt:variant>
      <vt:variant>
        <vt:i4>1638448</vt:i4>
      </vt:variant>
      <vt:variant>
        <vt:i4>338</vt:i4>
      </vt:variant>
      <vt:variant>
        <vt:i4>0</vt:i4>
      </vt:variant>
      <vt:variant>
        <vt:i4>5</vt:i4>
      </vt:variant>
      <vt:variant>
        <vt:lpwstr/>
      </vt:variant>
      <vt:variant>
        <vt:lpwstr>_Toc382316036</vt:lpwstr>
      </vt:variant>
      <vt:variant>
        <vt:i4>1638448</vt:i4>
      </vt:variant>
      <vt:variant>
        <vt:i4>332</vt:i4>
      </vt:variant>
      <vt:variant>
        <vt:i4>0</vt:i4>
      </vt:variant>
      <vt:variant>
        <vt:i4>5</vt:i4>
      </vt:variant>
      <vt:variant>
        <vt:lpwstr/>
      </vt:variant>
      <vt:variant>
        <vt:lpwstr>_Toc382316035</vt:lpwstr>
      </vt:variant>
      <vt:variant>
        <vt:i4>1638448</vt:i4>
      </vt:variant>
      <vt:variant>
        <vt:i4>326</vt:i4>
      </vt:variant>
      <vt:variant>
        <vt:i4>0</vt:i4>
      </vt:variant>
      <vt:variant>
        <vt:i4>5</vt:i4>
      </vt:variant>
      <vt:variant>
        <vt:lpwstr/>
      </vt:variant>
      <vt:variant>
        <vt:lpwstr>_Toc382316034</vt:lpwstr>
      </vt:variant>
      <vt:variant>
        <vt:i4>1638448</vt:i4>
      </vt:variant>
      <vt:variant>
        <vt:i4>320</vt:i4>
      </vt:variant>
      <vt:variant>
        <vt:i4>0</vt:i4>
      </vt:variant>
      <vt:variant>
        <vt:i4>5</vt:i4>
      </vt:variant>
      <vt:variant>
        <vt:lpwstr/>
      </vt:variant>
      <vt:variant>
        <vt:lpwstr>_Toc382316033</vt:lpwstr>
      </vt:variant>
      <vt:variant>
        <vt:i4>1638448</vt:i4>
      </vt:variant>
      <vt:variant>
        <vt:i4>314</vt:i4>
      </vt:variant>
      <vt:variant>
        <vt:i4>0</vt:i4>
      </vt:variant>
      <vt:variant>
        <vt:i4>5</vt:i4>
      </vt:variant>
      <vt:variant>
        <vt:lpwstr/>
      </vt:variant>
      <vt:variant>
        <vt:lpwstr>_Toc382316032</vt:lpwstr>
      </vt:variant>
      <vt:variant>
        <vt:i4>1638448</vt:i4>
      </vt:variant>
      <vt:variant>
        <vt:i4>308</vt:i4>
      </vt:variant>
      <vt:variant>
        <vt:i4>0</vt:i4>
      </vt:variant>
      <vt:variant>
        <vt:i4>5</vt:i4>
      </vt:variant>
      <vt:variant>
        <vt:lpwstr/>
      </vt:variant>
      <vt:variant>
        <vt:lpwstr>_Toc382316031</vt:lpwstr>
      </vt:variant>
      <vt:variant>
        <vt:i4>1638448</vt:i4>
      </vt:variant>
      <vt:variant>
        <vt:i4>302</vt:i4>
      </vt:variant>
      <vt:variant>
        <vt:i4>0</vt:i4>
      </vt:variant>
      <vt:variant>
        <vt:i4>5</vt:i4>
      </vt:variant>
      <vt:variant>
        <vt:lpwstr/>
      </vt:variant>
      <vt:variant>
        <vt:lpwstr>_Toc382316030</vt:lpwstr>
      </vt:variant>
      <vt:variant>
        <vt:i4>1572912</vt:i4>
      </vt:variant>
      <vt:variant>
        <vt:i4>296</vt:i4>
      </vt:variant>
      <vt:variant>
        <vt:i4>0</vt:i4>
      </vt:variant>
      <vt:variant>
        <vt:i4>5</vt:i4>
      </vt:variant>
      <vt:variant>
        <vt:lpwstr/>
      </vt:variant>
      <vt:variant>
        <vt:lpwstr>_Toc382316029</vt:lpwstr>
      </vt:variant>
      <vt:variant>
        <vt:i4>1572912</vt:i4>
      </vt:variant>
      <vt:variant>
        <vt:i4>290</vt:i4>
      </vt:variant>
      <vt:variant>
        <vt:i4>0</vt:i4>
      </vt:variant>
      <vt:variant>
        <vt:i4>5</vt:i4>
      </vt:variant>
      <vt:variant>
        <vt:lpwstr/>
      </vt:variant>
      <vt:variant>
        <vt:lpwstr>_Toc382316028</vt:lpwstr>
      </vt:variant>
      <vt:variant>
        <vt:i4>1572912</vt:i4>
      </vt:variant>
      <vt:variant>
        <vt:i4>284</vt:i4>
      </vt:variant>
      <vt:variant>
        <vt:i4>0</vt:i4>
      </vt:variant>
      <vt:variant>
        <vt:i4>5</vt:i4>
      </vt:variant>
      <vt:variant>
        <vt:lpwstr/>
      </vt:variant>
      <vt:variant>
        <vt:lpwstr>_Toc382316027</vt:lpwstr>
      </vt:variant>
      <vt:variant>
        <vt:i4>1572912</vt:i4>
      </vt:variant>
      <vt:variant>
        <vt:i4>278</vt:i4>
      </vt:variant>
      <vt:variant>
        <vt:i4>0</vt:i4>
      </vt:variant>
      <vt:variant>
        <vt:i4>5</vt:i4>
      </vt:variant>
      <vt:variant>
        <vt:lpwstr/>
      </vt:variant>
      <vt:variant>
        <vt:lpwstr>_Toc382316026</vt:lpwstr>
      </vt:variant>
      <vt:variant>
        <vt:i4>1572912</vt:i4>
      </vt:variant>
      <vt:variant>
        <vt:i4>272</vt:i4>
      </vt:variant>
      <vt:variant>
        <vt:i4>0</vt:i4>
      </vt:variant>
      <vt:variant>
        <vt:i4>5</vt:i4>
      </vt:variant>
      <vt:variant>
        <vt:lpwstr/>
      </vt:variant>
      <vt:variant>
        <vt:lpwstr>_Toc382316025</vt:lpwstr>
      </vt:variant>
      <vt:variant>
        <vt:i4>1572912</vt:i4>
      </vt:variant>
      <vt:variant>
        <vt:i4>266</vt:i4>
      </vt:variant>
      <vt:variant>
        <vt:i4>0</vt:i4>
      </vt:variant>
      <vt:variant>
        <vt:i4>5</vt:i4>
      </vt:variant>
      <vt:variant>
        <vt:lpwstr/>
      </vt:variant>
      <vt:variant>
        <vt:lpwstr>_Toc382316024</vt:lpwstr>
      </vt:variant>
      <vt:variant>
        <vt:i4>1572912</vt:i4>
      </vt:variant>
      <vt:variant>
        <vt:i4>260</vt:i4>
      </vt:variant>
      <vt:variant>
        <vt:i4>0</vt:i4>
      </vt:variant>
      <vt:variant>
        <vt:i4>5</vt:i4>
      </vt:variant>
      <vt:variant>
        <vt:lpwstr/>
      </vt:variant>
      <vt:variant>
        <vt:lpwstr>_Toc382316023</vt:lpwstr>
      </vt:variant>
      <vt:variant>
        <vt:i4>1572912</vt:i4>
      </vt:variant>
      <vt:variant>
        <vt:i4>254</vt:i4>
      </vt:variant>
      <vt:variant>
        <vt:i4>0</vt:i4>
      </vt:variant>
      <vt:variant>
        <vt:i4>5</vt:i4>
      </vt:variant>
      <vt:variant>
        <vt:lpwstr/>
      </vt:variant>
      <vt:variant>
        <vt:lpwstr>_Toc382316022</vt:lpwstr>
      </vt:variant>
      <vt:variant>
        <vt:i4>1572912</vt:i4>
      </vt:variant>
      <vt:variant>
        <vt:i4>248</vt:i4>
      </vt:variant>
      <vt:variant>
        <vt:i4>0</vt:i4>
      </vt:variant>
      <vt:variant>
        <vt:i4>5</vt:i4>
      </vt:variant>
      <vt:variant>
        <vt:lpwstr/>
      </vt:variant>
      <vt:variant>
        <vt:lpwstr>_Toc382316021</vt:lpwstr>
      </vt:variant>
      <vt:variant>
        <vt:i4>1572912</vt:i4>
      </vt:variant>
      <vt:variant>
        <vt:i4>242</vt:i4>
      </vt:variant>
      <vt:variant>
        <vt:i4>0</vt:i4>
      </vt:variant>
      <vt:variant>
        <vt:i4>5</vt:i4>
      </vt:variant>
      <vt:variant>
        <vt:lpwstr/>
      </vt:variant>
      <vt:variant>
        <vt:lpwstr>_Toc382316020</vt:lpwstr>
      </vt:variant>
      <vt:variant>
        <vt:i4>1769520</vt:i4>
      </vt:variant>
      <vt:variant>
        <vt:i4>236</vt:i4>
      </vt:variant>
      <vt:variant>
        <vt:i4>0</vt:i4>
      </vt:variant>
      <vt:variant>
        <vt:i4>5</vt:i4>
      </vt:variant>
      <vt:variant>
        <vt:lpwstr/>
      </vt:variant>
      <vt:variant>
        <vt:lpwstr>_Toc382316019</vt:lpwstr>
      </vt:variant>
      <vt:variant>
        <vt:i4>1769520</vt:i4>
      </vt:variant>
      <vt:variant>
        <vt:i4>230</vt:i4>
      </vt:variant>
      <vt:variant>
        <vt:i4>0</vt:i4>
      </vt:variant>
      <vt:variant>
        <vt:i4>5</vt:i4>
      </vt:variant>
      <vt:variant>
        <vt:lpwstr/>
      </vt:variant>
      <vt:variant>
        <vt:lpwstr>_Toc382316018</vt:lpwstr>
      </vt:variant>
      <vt:variant>
        <vt:i4>1769520</vt:i4>
      </vt:variant>
      <vt:variant>
        <vt:i4>224</vt:i4>
      </vt:variant>
      <vt:variant>
        <vt:i4>0</vt:i4>
      </vt:variant>
      <vt:variant>
        <vt:i4>5</vt:i4>
      </vt:variant>
      <vt:variant>
        <vt:lpwstr/>
      </vt:variant>
      <vt:variant>
        <vt:lpwstr>_Toc382316017</vt:lpwstr>
      </vt:variant>
      <vt:variant>
        <vt:i4>1769520</vt:i4>
      </vt:variant>
      <vt:variant>
        <vt:i4>218</vt:i4>
      </vt:variant>
      <vt:variant>
        <vt:i4>0</vt:i4>
      </vt:variant>
      <vt:variant>
        <vt:i4>5</vt:i4>
      </vt:variant>
      <vt:variant>
        <vt:lpwstr/>
      </vt:variant>
      <vt:variant>
        <vt:lpwstr>_Toc382316016</vt:lpwstr>
      </vt:variant>
      <vt:variant>
        <vt:i4>1769520</vt:i4>
      </vt:variant>
      <vt:variant>
        <vt:i4>212</vt:i4>
      </vt:variant>
      <vt:variant>
        <vt:i4>0</vt:i4>
      </vt:variant>
      <vt:variant>
        <vt:i4>5</vt:i4>
      </vt:variant>
      <vt:variant>
        <vt:lpwstr/>
      </vt:variant>
      <vt:variant>
        <vt:lpwstr>_Toc382316015</vt:lpwstr>
      </vt:variant>
      <vt:variant>
        <vt:i4>1769520</vt:i4>
      </vt:variant>
      <vt:variant>
        <vt:i4>206</vt:i4>
      </vt:variant>
      <vt:variant>
        <vt:i4>0</vt:i4>
      </vt:variant>
      <vt:variant>
        <vt:i4>5</vt:i4>
      </vt:variant>
      <vt:variant>
        <vt:lpwstr/>
      </vt:variant>
      <vt:variant>
        <vt:lpwstr>_Toc382316014</vt:lpwstr>
      </vt:variant>
      <vt:variant>
        <vt:i4>1769520</vt:i4>
      </vt:variant>
      <vt:variant>
        <vt:i4>200</vt:i4>
      </vt:variant>
      <vt:variant>
        <vt:i4>0</vt:i4>
      </vt:variant>
      <vt:variant>
        <vt:i4>5</vt:i4>
      </vt:variant>
      <vt:variant>
        <vt:lpwstr/>
      </vt:variant>
      <vt:variant>
        <vt:lpwstr>_Toc382316013</vt:lpwstr>
      </vt:variant>
      <vt:variant>
        <vt:i4>1769520</vt:i4>
      </vt:variant>
      <vt:variant>
        <vt:i4>194</vt:i4>
      </vt:variant>
      <vt:variant>
        <vt:i4>0</vt:i4>
      </vt:variant>
      <vt:variant>
        <vt:i4>5</vt:i4>
      </vt:variant>
      <vt:variant>
        <vt:lpwstr/>
      </vt:variant>
      <vt:variant>
        <vt:lpwstr>_Toc382316012</vt:lpwstr>
      </vt:variant>
      <vt:variant>
        <vt:i4>1769520</vt:i4>
      </vt:variant>
      <vt:variant>
        <vt:i4>188</vt:i4>
      </vt:variant>
      <vt:variant>
        <vt:i4>0</vt:i4>
      </vt:variant>
      <vt:variant>
        <vt:i4>5</vt:i4>
      </vt:variant>
      <vt:variant>
        <vt:lpwstr/>
      </vt:variant>
      <vt:variant>
        <vt:lpwstr>_Toc382316011</vt:lpwstr>
      </vt:variant>
      <vt:variant>
        <vt:i4>1769520</vt:i4>
      </vt:variant>
      <vt:variant>
        <vt:i4>182</vt:i4>
      </vt:variant>
      <vt:variant>
        <vt:i4>0</vt:i4>
      </vt:variant>
      <vt:variant>
        <vt:i4>5</vt:i4>
      </vt:variant>
      <vt:variant>
        <vt:lpwstr/>
      </vt:variant>
      <vt:variant>
        <vt:lpwstr>_Toc382316010</vt:lpwstr>
      </vt:variant>
      <vt:variant>
        <vt:i4>1703984</vt:i4>
      </vt:variant>
      <vt:variant>
        <vt:i4>176</vt:i4>
      </vt:variant>
      <vt:variant>
        <vt:i4>0</vt:i4>
      </vt:variant>
      <vt:variant>
        <vt:i4>5</vt:i4>
      </vt:variant>
      <vt:variant>
        <vt:lpwstr/>
      </vt:variant>
      <vt:variant>
        <vt:lpwstr>_Toc382316009</vt:lpwstr>
      </vt:variant>
      <vt:variant>
        <vt:i4>1703984</vt:i4>
      </vt:variant>
      <vt:variant>
        <vt:i4>170</vt:i4>
      </vt:variant>
      <vt:variant>
        <vt:i4>0</vt:i4>
      </vt:variant>
      <vt:variant>
        <vt:i4>5</vt:i4>
      </vt:variant>
      <vt:variant>
        <vt:lpwstr/>
      </vt:variant>
      <vt:variant>
        <vt:lpwstr>_Toc382316008</vt:lpwstr>
      </vt:variant>
      <vt:variant>
        <vt:i4>1703984</vt:i4>
      </vt:variant>
      <vt:variant>
        <vt:i4>164</vt:i4>
      </vt:variant>
      <vt:variant>
        <vt:i4>0</vt:i4>
      </vt:variant>
      <vt:variant>
        <vt:i4>5</vt:i4>
      </vt:variant>
      <vt:variant>
        <vt:lpwstr/>
      </vt:variant>
      <vt:variant>
        <vt:lpwstr>_Toc382316007</vt:lpwstr>
      </vt:variant>
      <vt:variant>
        <vt:i4>1703984</vt:i4>
      </vt:variant>
      <vt:variant>
        <vt:i4>158</vt:i4>
      </vt:variant>
      <vt:variant>
        <vt:i4>0</vt:i4>
      </vt:variant>
      <vt:variant>
        <vt:i4>5</vt:i4>
      </vt:variant>
      <vt:variant>
        <vt:lpwstr/>
      </vt:variant>
      <vt:variant>
        <vt:lpwstr>_Toc382316006</vt:lpwstr>
      </vt:variant>
      <vt:variant>
        <vt:i4>1703984</vt:i4>
      </vt:variant>
      <vt:variant>
        <vt:i4>152</vt:i4>
      </vt:variant>
      <vt:variant>
        <vt:i4>0</vt:i4>
      </vt:variant>
      <vt:variant>
        <vt:i4>5</vt:i4>
      </vt:variant>
      <vt:variant>
        <vt:lpwstr/>
      </vt:variant>
      <vt:variant>
        <vt:lpwstr>_Toc382316005</vt:lpwstr>
      </vt:variant>
      <vt:variant>
        <vt:i4>1703984</vt:i4>
      </vt:variant>
      <vt:variant>
        <vt:i4>146</vt:i4>
      </vt:variant>
      <vt:variant>
        <vt:i4>0</vt:i4>
      </vt:variant>
      <vt:variant>
        <vt:i4>5</vt:i4>
      </vt:variant>
      <vt:variant>
        <vt:lpwstr/>
      </vt:variant>
      <vt:variant>
        <vt:lpwstr>_Toc382316004</vt:lpwstr>
      </vt:variant>
      <vt:variant>
        <vt:i4>1703984</vt:i4>
      </vt:variant>
      <vt:variant>
        <vt:i4>140</vt:i4>
      </vt:variant>
      <vt:variant>
        <vt:i4>0</vt:i4>
      </vt:variant>
      <vt:variant>
        <vt:i4>5</vt:i4>
      </vt:variant>
      <vt:variant>
        <vt:lpwstr/>
      </vt:variant>
      <vt:variant>
        <vt:lpwstr>_Toc382316003</vt:lpwstr>
      </vt:variant>
      <vt:variant>
        <vt:i4>1703984</vt:i4>
      </vt:variant>
      <vt:variant>
        <vt:i4>134</vt:i4>
      </vt:variant>
      <vt:variant>
        <vt:i4>0</vt:i4>
      </vt:variant>
      <vt:variant>
        <vt:i4>5</vt:i4>
      </vt:variant>
      <vt:variant>
        <vt:lpwstr/>
      </vt:variant>
      <vt:variant>
        <vt:lpwstr>_Toc382316002</vt:lpwstr>
      </vt:variant>
      <vt:variant>
        <vt:i4>1703984</vt:i4>
      </vt:variant>
      <vt:variant>
        <vt:i4>128</vt:i4>
      </vt:variant>
      <vt:variant>
        <vt:i4>0</vt:i4>
      </vt:variant>
      <vt:variant>
        <vt:i4>5</vt:i4>
      </vt:variant>
      <vt:variant>
        <vt:lpwstr/>
      </vt:variant>
      <vt:variant>
        <vt:lpwstr>_Toc382316001</vt:lpwstr>
      </vt:variant>
      <vt:variant>
        <vt:i4>1703984</vt:i4>
      </vt:variant>
      <vt:variant>
        <vt:i4>122</vt:i4>
      </vt:variant>
      <vt:variant>
        <vt:i4>0</vt:i4>
      </vt:variant>
      <vt:variant>
        <vt:i4>5</vt:i4>
      </vt:variant>
      <vt:variant>
        <vt:lpwstr/>
      </vt:variant>
      <vt:variant>
        <vt:lpwstr>_Toc382316000</vt:lpwstr>
      </vt:variant>
      <vt:variant>
        <vt:i4>1048633</vt:i4>
      </vt:variant>
      <vt:variant>
        <vt:i4>116</vt:i4>
      </vt:variant>
      <vt:variant>
        <vt:i4>0</vt:i4>
      </vt:variant>
      <vt:variant>
        <vt:i4>5</vt:i4>
      </vt:variant>
      <vt:variant>
        <vt:lpwstr/>
      </vt:variant>
      <vt:variant>
        <vt:lpwstr>_Toc382315999</vt:lpwstr>
      </vt:variant>
      <vt:variant>
        <vt:i4>1048633</vt:i4>
      </vt:variant>
      <vt:variant>
        <vt:i4>110</vt:i4>
      </vt:variant>
      <vt:variant>
        <vt:i4>0</vt:i4>
      </vt:variant>
      <vt:variant>
        <vt:i4>5</vt:i4>
      </vt:variant>
      <vt:variant>
        <vt:lpwstr/>
      </vt:variant>
      <vt:variant>
        <vt:lpwstr>_Toc382315998</vt:lpwstr>
      </vt:variant>
      <vt:variant>
        <vt:i4>1048633</vt:i4>
      </vt:variant>
      <vt:variant>
        <vt:i4>104</vt:i4>
      </vt:variant>
      <vt:variant>
        <vt:i4>0</vt:i4>
      </vt:variant>
      <vt:variant>
        <vt:i4>5</vt:i4>
      </vt:variant>
      <vt:variant>
        <vt:lpwstr/>
      </vt:variant>
      <vt:variant>
        <vt:lpwstr>_Toc382315997</vt:lpwstr>
      </vt:variant>
      <vt:variant>
        <vt:i4>1048633</vt:i4>
      </vt:variant>
      <vt:variant>
        <vt:i4>98</vt:i4>
      </vt:variant>
      <vt:variant>
        <vt:i4>0</vt:i4>
      </vt:variant>
      <vt:variant>
        <vt:i4>5</vt:i4>
      </vt:variant>
      <vt:variant>
        <vt:lpwstr/>
      </vt:variant>
      <vt:variant>
        <vt:lpwstr>_Toc382315996</vt:lpwstr>
      </vt:variant>
      <vt:variant>
        <vt:i4>1048633</vt:i4>
      </vt:variant>
      <vt:variant>
        <vt:i4>92</vt:i4>
      </vt:variant>
      <vt:variant>
        <vt:i4>0</vt:i4>
      </vt:variant>
      <vt:variant>
        <vt:i4>5</vt:i4>
      </vt:variant>
      <vt:variant>
        <vt:lpwstr/>
      </vt:variant>
      <vt:variant>
        <vt:lpwstr>_Toc382315995</vt:lpwstr>
      </vt:variant>
      <vt:variant>
        <vt:i4>1048633</vt:i4>
      </vt:variant>
      <vt:variant>
        <vt:i4>86</vt:i4>
      </vt:variant>
      <vt:variant>
        <vt:i4>0</vt:i4>
      </vt:variant>
      <vt:variant>
        <vt:i4>5</vt:i4>
      </vt:variant>
      <vt:variant>
        <vt:lpwstr/>
      </vt:variant>
      <vt:variant>
        <vt:lpwstr>_Toc382315994</vt:lpwstr>
      </vt:variant>
      <vt:variant>
        <vt:i4>1048633</vt:i4>
      </vt:variant>
      <vt:variant>
        <vt:i4>80</vt:i4>
      </vt:variant>
      <vt:variant>
        <vt:i4>0</vt:i4>
      </vt:variant>
      <vt:variant>
        <vt:i4>5</vt:i4>
      </vt:variant>
      <vt:variant>
        <vt:lpwstr/>
      </vt:variant>
      <vt:variant>
        <vt:lpwstr>_Toc382315993</vt:lpwstr>
      </vt:variant>
      <vt:variant>
        <vt:i4>1048633</vt:i4>
      </vt:variant>
      <vt:variant>
        <vt:i4>74</vt:i4>
      </vt:variant>
      <vt:variant>
        <vt:i4>0</vt:i4>
      </vt:variant>
      <vt:variant>
        <vt:i4>5</vt:i4>
      </vt:variant>
      <vt:variant>
        <vt:lpwstr/>
      </vt:variant>
      <vt:variant>
        <vt:lpwstr>_Toc382315992</vt:lpwstr>
      </vt:variant>
      <vt:variant>
        <vt:i4>1048633</vt:i4>
      </vt:variant>
      <vt:variant>
        <vt:i4>68</vt:i4>
      </vt:variant>
      <vt:variant>
        <vt:i4>0</vt:i4>
      </vt:variant>
      <vt:variant>
        <vt:i4>5</vt:i4>
      </vt:variant>
      <vt:variant>
        <vt:lpwstr/>
      </vt:variant>
      <vt:variant>
        <vt:lpwstr>_Toc382315991</vt:lpwstr>
      </vt:variant>
      <vt:variant>
        <vt:i4>1048633</vt:i4>
      </vt:variant>
      <vt:variant>
        <vt:i4>62</vt:i4>
      </vt:variant>
      <vt:variant>
        <vt:i4>0</vt:i4>
      </vt:variant>
      <vt:variant>
        <vt:i4>5</vt:i4>
      </vt:variant>
      <vt:variant>
        <vt:lpwstr/>
      </vt:variant>
      <vt:variant>
        <vt:lpwstr>_Toc382315990</vt:lpwstr>
      </vt:variant>
      <vt:variant>
        <vt:i4>1114169</vt:i4>
      </vt:variant>
      <vt:variant>
        <vt:i4>56</vt:i4>
      </vt:variant>
      <vt:variant>
        <vt:i4>0</vt:i4>
      </vt:variant>
      <vt:variant>
        <vt:i4>5</vt:i4>
      </vt:variant>
      <vt:variant>
        <vt:lpwstr/>
      </vt:variant>
      <vt:variant>
        <vt:lpwstr>_Toc382315989</vt:lpwstr>
      </vt:variant>
      <vt:variant>
        <vt:i4>1114169</vt:i4>
      </vt:variant>
      <vt:variant>
        <vt:i4>50</vt:i4>
      </vt:variant>
      <vt:variant>
        <vt:i4>0</vt:i4>
      </vt:variant>
      <vt:variant>
        <vt:i4>5</vt:i4>
      </vt:variant>
      <vt:variant>
        <vt:lpwstr/>
      </vt:variant>
      <vt:variant>
        <vt:lpwstr>_Toc382315988</vt:lpwstr>
      </vt:variant>
      <vt:variant>
        <vt:i4>1114169</vt:i4>
      </vt:variant>
      <vt:variant>
        <vt:i4>44</vt:i4>
      </vt:variant>
      <vt:variant>
        <vt:i4>0</vt:i4>
      </vt:variant>
      <vt:variant>
        <vt:i4>5</vt:i4>
      </vt:variant>
      <vt:variant>
        <vt:lpwstr/>
      </vt:variant>
      <vt:variant>
        <vt:lpwstr>_Toc382315987</vt:lpwstr>
      </vt:variant>
      <vt:variant>
        <vt:i4>1114169</vt:i4>
      </vt:variant>
      <vt:variant>
        <vt:i4>38</vt:i4>
      </vt:variant>
      <vt:variant>
        <vt:i4>0</vt:i4>
      </vt:variant>
      <vt:variant>
        <vt:i4>5</vt:i4>
      </vt:variant>
      <vt:variant>
        <vt:lpwstr/>
      </vt:variant>
      <vt:variant>
        <vt:lpwstr>_Toc382315986</vt:lpwstr>
      </vt:variant>
      <vt:variant>
        <vt:i4>1114169</vt:i4>
      </vt:variant>
      <vt:variant>
        <vt:i4>32</vt:i4>
      </vt:variant>
      <vt:variant>
        <vt:i4>0</vt:i4>
      </vt:variant>
      <vt:variant>
        <vt:i4>5</vt:i4>
      </vt:variant>
      <vt:variant>
        <vt:lpwstr/>
      </vt:variant>
      <vt:variant>
        <vt:lpwstr>_Toc382315985</vt:lpwstr>
      </vt:variant>
      <vt:variant>
        <vt:i4>1114169</vt:i4>
      </vt:variant>
      <vt:variant>
        <vt:i4>26</vt:i4>
      </vt:variant>
      <vt:variant>
        <vt:i4>0</vt:i4>
      </vt:variant>
      <vt:variant>
        <vt:i4>5</vt:i4>
      </vt:variant>
      <vt:variant>
        <vt:lpwstr/>
      </vt:variant>
      <vt:variant>
        <vt:lpwstr>_Toc382315984</vt:lpwstr>
      </vt:variant>
      <vt:variant>
        <vt:i4>1114169</vt:i4>
      </vt:variant>
      <vt:variant>
        <vt:i4>20</vt:i4>
      </vt:variant>
      <vt:variant>
        <vt:i4>0</vt:i4>
      </vt:variant>
      <vt:variant>
        <vt:i4>5</vt:i4>
      </vt:variant>
      <vt:variant>
        <vt:lpwstr/>
      </vt:variant>
      <vt:variant>
        <vt:lpwstr>_Toc382315983</vt:lpwstr>
      </vt:variant>
      <vt:variant>
        <vt:i4>1114169</vt:i4>
      </vt:variant>
      <vt:variant>
        <vt:i4>14</vt:i4>
      </vt:variant>
      <vt:variant>
        <vt:i4>0</vt:i4>
      </vt:variant>
      <vt:variant>
        <vt:i4>5</vt:i4>
      </vt:variant>
      <vt:variant>
        <vt:lpwstr/>
      </vt:variant>
      <vt:variant>
        <vt:lpwstr>_Toc382315982</vt:lpwstr>
      </vt:variant>
      <vt:variant>
        <vt:i4>1114169</vt:i4>
      </vt:variant>
      <vt:variant>
        <vt:i4>8</vt:i4>
      </vt:variant>
      <vt:variant>
        <vt:i4>0</vt:i4>
      </vt:variant>
      <vt:variant>
        <vt:i4>5</vt:i4>
      </vt:variant>
      <vt:variant>
        <vt:lpwstr/>
      </vt:variant>
      <vt:variant>
        <vt:lpwstr>_Toc382315981</vt:lpwstr>
      </vt:variant>
      <vt:variant>
        <vt:i4>1114169</vt:i4>
      </vt:variant>
      <vt:variant>
        <vt:i4>2</vt:i4>
      </vt:variant>
      <vt:variant>
        <vt:i4>0</vt:i4>
      </vt:variant>
      <vt:variant>
        <vt:i4>5</vt:i4>
      </vt:variant>
      <vt:variant>
        <vt:lpwstr/>
      </vt:variant>
      <vt:variant>
        <vt:lpwstr>_Toc382315980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 Knudsen</dc:creator>
  <cp:keywords/>
  <dc:description/>
  <cp:lastModifiedBy>Jorge Bejarano</cp:lastModifiedBy>
  <cp:revision>16</cp:revision>
  <cp:lastPrinted>2016-01-18T20:57:00Z</cp:lastPrinted>
  <dcterms:created xsi:type="dcterms:W3CDTF">2021-10-04T16:20:00Z</dcterms:created>
  <dcterms:modified xsi:type="dcterms:W3CDTF">2021-11-01T18:30:00Z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1260715317</vt:i4>
  </property>
</Properties>
</file>